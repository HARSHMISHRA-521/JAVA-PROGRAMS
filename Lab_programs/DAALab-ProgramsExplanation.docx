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3E36" w:rsidRPr="00D43E36" w:rsidRDefault="00D43E36" w:rsidP="00D43E36">
      <w:pPr>
        <w:tabs>
          <w:tab w:val="left" w:pos="4305"/>
        </w:tabs>
        <w:jc w:val="center"/>
        <w:rPr>
          <w:rFonts w:ascii="Times New Roman" w:hAnsi="Times New Roman" w:cs="Times New Roman"/>
          <w:b/>
          <w:color w:val="00000A"/>
          <w:sz w:val="28"/>
          <w:szCs w:val="28"/>
        </w:rPr>
      </w:pPr>
      <w:r w:rsidRPr="00D43E36">
        <w:rPr>
          <w:rFonts w:ascii="Times New Roman" w:hAnsi="Times New Roman" w:cs="Times New Roman"/>
          <w:b/>
          <w:color w:val="00000A"/>
          <w:sz w:val="28"/>
          <w:szCs w:val="28"/>
        </w:rPr>
        <w:t>Introduction</w:t>
      </w:r>
    </w:p>
    <w:p w:rsidR="00D43E36" w:rsidRPr="00D43E36" w:rsidRDefault="00D43E36" w:rsidP="00D43E36">
      <w:pPr>
        <w:spacing w:after="240"/>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Eclipse is commonly known as Integrated Development Environment for Java. Eclipse is an open source multi-language software development environment, composed of integrated development environment (IDE) with a flexible plug-in system. Eclipse is a software designed to manage IDE for Java language. It is helpful for programming applications for Windows platforms. </w:t>
      </w:r>
    </w:p>
    <w:p w:rsidR="00D43E36" w:rsidRPr="00D43E36" w:rsidRDefault="00D43E36" w:rsidP="00D43E36">
      <w:pPr>
        <w:jc w:val="center"/>
        <w:rPr>
          <w:rFonts w:ascii="Times New Roman" w:hAnsi="Times New Roman" w:cs="Times New Roman"/>
          <w:b/>
          <w:color w:val="00000A"/>
          <w:sz w:val="28"/>
          <w:szCs w:val="28"/>
        </w:rPr>
      </w:pPr>
      <w:r w:rsidRPr="00D43E36">
        <w:rPr>
          <w:rFonts w:ascii="Times New Roman" w:hAnsi="Times New Roman" w:cs="Times New Roman"/>
          <w:b/>
          <w:color w:val="00000A"/>
          <w:sz w:val="28"/>
          <w:szCs w:val="28"/>
        </w:rPr>
        <w:t>Algorithms Introduction</w:t>
      </w:r>
    </w:p>
    <w:p w:rsidR="00D43E36" w:rsidRPr="00D43E36" w:rsidRDefault="00D43E36" w:rsidP="00D43E36">
      <w:pPr>
        <w:jc w:val="center"/>
        <w:rPr>
          <w:rFonts w:ascii="Times New Roman" w:hAnsi="Times New Roman" w:cs="Times New Roman"/>
          <w:color w:val="00000A"/>
          <w:sz w:val="28"/>
          <w:szCs w:val="28"/>
        </w:rPr>
      </w:pPr>
    </w:p>
    <w:p w:rsidR="00D43E36" w:rsidRPr="00D43E36" w:rsidRDefault="00D43E36" w:rsidP="00D43E36">
      <w:pPr>
        <w:pStyle w:val="Heading1"/>
        <w:keepLines w:val="0"/>
        <w:numPr>
          <w:ilvl w:val="0"/>
          <w:numId w:val="3"/>
        </w:numPr>
        <w:suppressAutoHyphens/>
        <w:spacing w:before="0" w:line="240" w:lineRule="auto"/>
        <w:jc w:val="both"/>
        <w:rPr>
          <w:rFonts w:ascii="Times New Roman" w:eastAsiaTheme="minorHAnsi" w:hAnsi="Times New Roman" w:cs="Times New Roman"/>
          <w:color w:val="00000A"/>
          <w:sz w:val="28"/>
          <w:szCs w:val="28"/>
        </w:rPr>
      </w:pPr>
      <w:r w:rsidRPr="00D43E36">
        <w:rPr>
          <w:rFonts w:ascii="Times New Roman" w:eastAsiaTheme="minorHAnsi" w:hAnsi="Times New Roman" w:cs="Times New Roman"/>
          <w:color w:val="00000A"/>
          <w:sz w:val="28"/>
          <w:szCs w:val="28"/>
        </w:rPr>
        <w:t>Analysis of algorithms</w:t>
      </w:r>
    </w:p>
    <w:p w:rsidR="00D43E36" w:rsidRPr="00D43E36" w:rsidRDefault="00D43E36" w:rsidP="00D43E36">
      <w:pPr>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Analysis of algorithms is associated with algorithm’s efficiency with respect to execution time and memory usage. The program performance is measured by the efficiency of the program in terms of memory required to execute and the time needed to run the program. The efficiency of an algorithm depends on two factors:</w:t>
      </w:r>
    </w:p>
    <w:p w:rsidR="00D43E36" w:rsidRPr="00D43E36" w:rsidRDefault="00D43E36" w:rsidP="00D43E36">
      <w:pPr>
        <w:numPr>
          <w:ilvl w:val="0"/>
          <w:numId w:val="31"/>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Memory used (Space efficiency).</w:t>
      </w:r>
    </w:p>
    <w:p w:rsidR="00D43E36" w:rsidRPr="00D43E36" w:rsidRDefault="00D43E36" w:rsidP="00D43E36">
      <w:pPr>
        <w:numPr>
          <w:ilvl w:val="0"/>
          <w:numId w:val="31"/>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Execution time (Time efficiency)</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Space complexity: It is the measure of minimum amount of memory, which is essential to run the program completely and efficiently.</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Time complexity: It is measured purely on how fast a given algorithm is executed. Since the efficiency of an algorithm is measured usually using time, word time complexity is often associated with an algorithm.</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ab/>
        <w:t>The execution time for an algorithm depends on various factors such as</w:t>
      </w:r>
    </w:p>
    <w:p w:rsidR="00D43E36" w:rsidRPr="00D43E36" w:rsidRDefault="00D43E36" w:rsidP="00D43E36">
      <w:pPr>
        <w:numPr>
          <w:ilvl w:val="0"/>
          <w:numId w:val="30"/>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Speed of a computer</w:t>
      </w:r>
    </w:p>
    <w:p w:rsidR="00D43E36" w:rsidRPr="00D43E36" w:rsidRDefault="00D43E36" w:rsidP="00D43E36">
      <w:pPr>
        <w:numPr>
          <w:ilvl w:val="0"/>
          <w:numId w:val="30"/>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Choice of the language to implement the algorithm</w:t>
      </w:r>
    </w:p>
    <w:p w:rsidR="00D43E36" w:rsidRPr="00D43E36" w:rsidRDefault="00D43E36" w:rsidP="00D43E36">
      <w:pPr>
        <w:numPr>
          <w:ilvl w:val="0"/>
          <w:numId w:val="30"/>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Compiler used while generating the target code and so on.</w:t>
      </w:r>
    </w:p>
    <w:p w:rsidR="00D43E36" w:rsidRPr="00D43E36" w:rsidRDefault="00D43E36" w:rsidP="00D43E36">
      <w:pPr>
        <w:pStyle w:val="BodyText"/>
        <w:rPr>
          <w:rFonts w:ascii="Times New Roman" w:eastAsiaTheme="minorHAnsi" w:hAnsi="Times New Roman" w:cs="Times New Roman"/>
          <w:color w:val="00000A"/>
          <w:sz w:val="28"/>
          <w:szCs w:val="28"/>
          <w:lang w:eastAsia="en-US"/>
        </w:rPr>
      </w:pPr>
    </w:p>
    <w:p w:rsidR="00D43E36" w:rsidRPr="00D43E36" w:rsidRDefault="00D43E36" w:rsidP="009B5F21">
      <w:pPr>
        <w:autoSpaceDE w:val="0"/>
        <w:autoSpaceDN w:val="0"/>
        <w:adjustRightInd w:val="0"/>
        <w:spacing w:after="0" w:line="240" w:lineRule="auto"/>
        <w:jc w:val="both"/>
        <w:rPr>
          <w:rFonts w:ascii="Times New Roman" w:hAnsi="Times New Roman" w:cs="Times New Roman"/>
          <w:color w:val="00000A"/>
          <w:sz w:val="28"/>
          <w:szCs w:val="28"/>
        </w:rPr>
      </w:pPr>
    </w:p>
    <w:p w:rsidR="00D43E36" w:rsidRPr="00D43E36" w:rsidRDefault="00D43E36" w:rsidP="00D43E36">
      <w:pPr>
        <w:pStyle w:val="Heading2"/>
        <w:keepNext/>
        <w:keepLines/>
        <w:numPr>
          <w:ilvl w:val="1"/>
          <w:numId w:val="3"/>
        </w:numPr>
        <w:suppressAutoHyphens/>
        <w:spacing w:before="200" w:beforeAutospacing="0" w:after="0" w:afterAutospacing="0"/>
        <w:rPr>
          <w:rFonts w:eastAsiaTheme="minorHAnsi"/>
          <w:b w:val="0"/>
          <w:bCs w:val="0"/>
          <w:color w:val="00000A"/>
          <w:sz w:val="28"/>
          <w:szCs w:val="28"/>
        </w:rPr>
      </w:pPr>
      <w:r w:rsidRPr="00D43E36">
        <w:rPr>
          <w:rFonts w:eastAsiaTheme="minorHAnsi"/>
          <w:b w:val="0"/>
          <w:bCs w:val="0"/>
          <w:color w:val="00000A"/>
          <w:sz w:val="28"/>
          <w:szCs w:val="28"/>
        </w:rPr>
        <w:lastRenderedPageBreak/>
        <w:t>Worst-case, Best-case and Average-case efficiencies</w:t>
      </w:r>
    </w:p>
    <w:p w:rsidR="00D43E36" w:rsidRPr="00D43E36" w:rsidRDefault="00D43E36" w:rsidP="00D43E36">
      <w:pPr>
        <w:numPr>
          <w:ilvl w:val="0"/>
          <w:numId w:val="33"/>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Worst case efficiency: The efficiency of an algorithm for the worst case input of size n for which the algorithm takes longest time to execute among all possible inputs of that size is called worst case efficiency. In the worst case analysis, the algorithm runs for the longest duration among all possible inputs for a given size. Here, maximum numbers of steps are executed for that input. </w:t>
      </w:r>
    </w:p>
    <w:p w:rsidR="00D43E36" w:rsidRPr="00D43E36" w:rsidRDefault="00D43E36" w:rsidP="00D43E36">
      <w:pPr>
        <w:numPr>
          <w:ilvl w:val="0"/>
          <w:numId w:val="33"/>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Best case efficiency: The efficiency of an algorithm for the input of size n for which the algorithm takes least time during execution among all possible inputs of that size is called best case efficiency. In the best case, the algorithm runs fastest for the input specified. </w:t>
      </w:r>
    </w:p>
    <w:p w:rsidR="00D43E36" w:rsidRPr="00D43E36" w:rsidRDefault="00D43E36" w:rsidP="00D43E36">
      <w:pPr>
        <w:numPr>
          <w:ilvl w:val="0"/>
          <w:numId w:val="33"/>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Average case efficiency: Average number of steps required for execution for randomized or typical input.</w:t>
      </w:r>
    </w:p>
    <w:p w:rsidR="00D43E36" w:rsidRPr="00D43E36" w:rsidRDefault="00D43E36" w:rsidP="00D43E36">
      <w:pPr>
        <w:pStyle w:val="Heading2"/>
        <w:keepNext/>
        <w:keepLines/>
        <w:numPr>
          <w:ilvl w:val="1"/>
          <w:numId w:val="3"/>
        </w:numPr>
        <w:suppressAutoHyphens/>
        <w:spacing w:before="200" w:beforeAutospacing="0" w:after="0" w:afterAutospacing="0"/>
        <w:rPr>
          <w:rFonts w:eastAsiaTheme="minorHAnsi"/>
          <w:b w:val="0"/>
          <w:bCs w:val="0"/>
          <w:color w:val="00000A"/>
          <w:sz w:val="28"/>
          <w:szCs w:val="28"/>
        </w:rPr>
      </w:pPr>
      <w:r w:rsidRPr="00D43E36">
        <w:rPr>
          <w:rFonts w:eastAsiaTheme="minorHAnsi"/>
          <w:b w:val="0"/>
          <w:bCs w:val="0"/>
          <w:color w:val="00000A"/>
          <w:sz w:val="28"/>
          <w:szCs w:val="28"/>
        </w:rPr>
        <w:t>Techniques used in design of algorithm</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Brute Force</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Divide and Conquer </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Decrease and Conquer</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Transform and Conquer </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Space and Time Tradeoffs </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Dynamic Programming </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Greedy Method </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Backtracking</w:t>
      </w:r>
    </w:p>
    <w:p w:rsidR="00D43E36" w:rsidRPr="00D43E36" w:rsidRDefault="00D43E36" w:rsidP="00D43E36">
      <w:pPr>
        <w:numPr>
          <w:ilvl w:val="0"/>
          <w:numId w:val="34"/>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Approximation Algorithm</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Brute Force Method:  The straight forward method or approach to solve a given problem based on the problem’s statement and definitions of the concepts involved is called Brute Force technique. </w:t>
      </w:r>
    </w:p>
    <w:p w:rsidR="00D43E36" w:rsidRPr="00D43E36" w:rsidRDefault="00D43E36" w:rsidP="00D43E36">
      <w:pPr>
        <w:pStyle w:val="Heading2"/>
        <w:keepNext/>
        <w:keepLines/>
        <w:numPr>
          <w:ilvl w:val="1"/>
          <w:numId w:val="3"/>
        </w:numPr>
        <w:suppressAutoHyphens/>
        <w:spacing w:before="200" w:beforeAutospacing="0" w:after="0" w:afterAutospacing="0"/>
        <w:rPr>
          <w:rFonts w:eastAsiaTheme="minorHAnsi"/>
          <w:b w:val="0"/>
          <w:bCs w:val="0"/>
          <w:color w:val="00000A"/>
          <w:sz w:val="28"/>
          <w:szCs w:val="28"/>
        </w:rPr>
      </w:pPr>
      <w:r w:rsidRPr="00D43E36">
        <w:rPr>
          <w:rFonts w:eastAsiaTheme="minorHAnsi"/>
          <w:b w:val="0"/>
          <w:bCs w:val="0"/>
          <w:color w:val="00000A"/>
          <w:sz w:val="28"/>
          <w:szCs w:val="28"/>
        </w:rPr>
        <w:t>Divide and Conquer Method: It is one of the important techniques of solving certain types of problems. Divide-and-conquer is a top-down technique for designing algorithms that consists of dividing the problem into smaller subprograms hoping that the solutions of the subprograms are easier to find and then combine the partial solutions into the solution of the original problem .</w:t>
      </w:r>
    </w:p>
    <w:p w:rsidR="00D43E36" w:rsidRPr="00D43E36" w:rsidRDefault="00D43E36" w:rsidP="00D43E36">
      <w:pPr>
        <w:rPr>
          <w:rFonts w:ascii="Times New Roman" w:hAnsi="Times New Roman" w:cs="Times New Roman"/>
          <w:color w:val="00000A"/>
          <w:sz w:val="28"/>
          <w:szCs w:val="28"/>
        </w:rPr>
      </w:pPr>
    </w:p>
    <w:p w:rsidR="00D43E36" w:rsidRPr="00D43E36" w:rsidRDefault="00D43E36" w:rsidP="00D43E36">
      <w:pPr>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Decrease and Conquer Method: These techniques are slight variation of divide and conquer method. In divide and conquer method we divide the problem size into n/2. In decrease and conquer method the problem size may be decremented by a </w:t>
      </w:r>
      <w:r w:rsidRPr="00D43E36">
        <w:rPr>
          <w:rFonts w:ascii="Times New Roman" w:hAnsi="Times New Roman" w:cs="Times New Roman"/>
          <w:color w:val="00000A"/>
          <w:sz w:val="28"/>
          <w:szCs w:val="28"/>
        </w:rPr>
        <w:lastRenderedPageBreak/>
        <w:t xml:space="preserve">constant or decremented by a constant factor or decremented by a variable size. Thus, there are three variations of decrease-and-conquer technique namely: </w:t>
      </w:r>
    </w:p>
    <w:p w:rsidR="00D43E36" w:rsidRPr="00D43E36" w:rsidRDefault="00D43E36" w:rsidP="00D43E36">
      <w:pPr>
        <w:numPr>
          <w:ilvl w:val="0"/>
          <w:numId w:val="35"/>
        </w:numPr>
        <w:suppressAutoHyphens/>
        <w:spacing w:after="0" w:line="240" w:lineRule="auto"/>
        <w:rPr>
          <w:rFonts w:ascii="Times New Roman" w:hAnsi="Times New Roman" w:cs="Times New Roman"/>
          <w:color w:val="00000A"/>
          <w:sz w:val="28"/>
          <w:szCs w:val="28"/>
        </w:rPr>
      </w:pPr>
      <w:r w:rsidRPr="00D43E36">
        <w:rPr>
          <w:rFonts w:ascii="Times New Roman" w:hAnsi="Times New Roman" w:cs="Times New Roman"/>
          <w:color w:val="00000A"/>
          <w:sz w:val="28"/>
          <w:szCs w:val="28"/>
        </w:rPr>
        <w:t>Decrease by a constant</w:t>
      </w:r>
    </w:p>
    <w:p w:rsidR="00D43E36" w:rsidRPr="00D43E36" w:rsidRDefault="00D43E36" w:rsidP="00D43E36">
      <w:pPr>
        <w:numPr>
          <w:ilvl w:val="0"/>
          <w:numId w:val="35"/>
        </w:numPr>
        <w:suppressAutoHyphens/>
        <w:spacing w:after="0" w:line="240" w:lineRule="auto"/>
        <w:rPr>
          <w:rFonts w:ascii="Times New Roman" w:hAnsi="Times New Roman" w:cs="Times New Roman"/>
          <w:color w:val="00000A"/>
          <w:sz w:val="28"/>
          <w:szCs w:val="28"/>
        </w:rPr>
      </w:pPr>
      <w:r w:rsidRPr="00D43E36">
        <w:rPr>
          <w:rFonts w:ascii="Times New Roman" w:hAnsi="Times New Roman" w:cs="Times New Roman"/>
          <w:color w:val="00000A"/>
          <w:sz w:val="28"/>
          <w:szCs w:val="28"/>
        </w:rPr>
        <w:t>Decrease by a constant factors</w:t>
      </w:r>
    </w:p>
    <w:p w:rsidR="00D43E36" w:rsidRPr="00D43E36" w:rsidRDefault="00D43E36" w:rsidP="00D43E36">
      <w:pPr>
        <w:numPr>
          <w:ilvl w:val="0"/>
          <w:numId w:val="35"/>
        </w:numPr>
        <w:suppressAutoHyphens/>
        <w:spacing w:after="0" w:line="240" w:lineRule="auto"/>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Variable size decrease. </w:t>
      </w:r>
    </w:p>
    <w:p w:rsidR="00D43E36" w:rsidRPr="00D43E36" w:rsidRDefault="00D43E36" w:rsidP="00D43E36">
      <w:pPr>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Space and Time Tradeoffs Method: If an application has time constraint, we may have to choose an algorithm which takes less time may be by using extra space. In such situation, it is required to pre-process the input data and obtain the additional information. The two techniques based on pre-processing of data thereby increasing the </w:t>
      </w:r>
      <w:proofErr w:type="gramStart"/>
      <w:r w:rsidRPr="00D43E36">
        <w:rPr>
          <w:rFonts w:ascii="Times New Roman" w:hAnsi="Times New Roman" w:cs="Times New Roman"/>
          <w:color w:val="00000A"/>
          <w:sz w:val="28"/>
          <w:szCs w:val="28"/>
        </w:rPr>
        <w:t>speed  of</w:t>
      </w:r>
      <w:proofErr w:type="gramEnd"/>
      <w:r w:rsidRPr="00D43E36">
        <w:rPr>
          <w:rFonts w:ascii="Times New Roman" w:hAnsi="Times New Roman" w:cs="Times New Roman"/>
          <w:color w:val="00000A"/>
          <w:sz w:val="28"/>
          <w:szCs w:val="28"/>
        </w:rPr>
        <w:t xml:space="preserve"> the algorithm are: </w:t>
      </w:r>
    </w:p>
    <w:p w:rsidR="00D43E36" w:rsidRPr="00D43E36" w:rsidRDefault="00D43E36" w:rsidP="00D43E36">
      <w:pPr>
        <w:numPr>
          <w:ilvl w:val="0"/>
          <w:numId w:val="32"/>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Input enhancement technique </w:t>
      </w:r>
    </w:p>
    <w:p w:rsidR="00D43E36" w:rsidRPr="00D43E36" w:rsidRDefault="00D43E36" w:rsidP="00D43E36">
      <w:pPr>
        <w:numPr>
          <w:ilvl w:val="0"/>
          <w:numId w:val="32"/>
        </w:numPr>
        <w:suppressAutoHyphens/>
        <w:spacing w:after="0" w:line="240" w:lineRule="auto"/>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Pre-structuring technique</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Input enhancement technique: In this technique it is required to preprocess the input data and additional information is obtained based on the application. The additional information thus obtained may be stored in the form of a table which may be used by an algorithm to get the required result with less time. This technique is called Input enhancement techniques. </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Pre-structuring technique: The other technique that uses extra space thereby reducing the execution time is called pre-structuring technique. </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Dynamic Programming: Dynamic programming, similar to the divide-and-conquer technique, solves the problems by combining the solutions to sub problems. Dynamic programming is a stage-wise search method suitable for optimization problems whose solutions may be viewed as the result of a sequence of decisions. The advantage of Dynamic Programming is that once a </w:t>
      </w:r>
      <w:proofErr w:type="spellStart"/>
      <w:r w:rsidRPr="00D43E36">
        <w:rPr>
          <w:rFonts w:ascii="Times New Roman" w:hAnsi="Times New Roman" w:cs="Times New Roman"/>
          <w:color w:val="00000A"/>
          <w:sz w:val="28"/>
          <w:szCs w:val="28"/>
        </w:rPr>
        <w:t>subproblem</w:t>
      </w:r>
      <w:proofErr w:type="spellEnd"/>
      <w:r w:rsidRPr="00D43E36">
        <w:rPr>
          <w:rFonts w:ascii="Times New Roman" w:hAnsi="Times New Roman" w:cs="Times New Roman"/>
          <w:color w:val="00000A"/>
          <w:sz w:val="28"/>
          <w:szCs w:val="28"/>
        </w:rPr>
        <w:t xml:space="preserve"> is solved, the result in a table and never recalculated. From this table, we can obtain a solution to the larger sub problems. </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 xml:space="preserve">Greedy Method: A greedy algorithm is an algorithm that always tries to find the best solution for each each-problem, with the hopes that this will yield a good solution </w:t>
      </w:r>
      <w:r w:rsidRPr="00D43E36">
        <w:rPr>
          <w:rFonts w:ascii="Times New Roman" w:hAnsi="Times New Roman" w:cs="Times New Roman"/>
          <w:color w:val="00000A"/>
          <w:sz w:val="28"/>
          <w:szCs w:val="28"/>
        </w:rPr>
        <w:lastRenderedPageBreak/>
        <w:t xml:space="preserve">for the problem as a whole. Greedy algorithm is simple and straight forward and </w:t>
      </w:r>
      <w:proofErr w:type="gramStart"/>
      <w:r w:rsidRPr="00D43E36">
        <w:rPr>
          <w:rFonts w:ascii="Times New Roman" w:hAnsi="Times New Roman" w:cs="Times New Roman"/>
          <w:color w:val="00000A"/>
          <w:sz w:val="28"/>
          <w:szCs w:val="28"/>
        </w:rPr>
        <w:t>is  easy</w:t>
      </w:r>
      <w:proofErr w:type="gramEnd"/>
      <w:r w:rsidRPr="00D43E36">
        <w:rPr>
          <w:rFonts w:ascii="Times New Roman" w:hAnsi="Times New Roman" w:cs="Times New Roman"/>
          <w:color w:val="00000A"/>
          <w:sz w:val="28"/>
          <w:szCs w:val="28"/>
        </w:rPr>
        <w:t xml:space="preserve"> to invent, easy to implement and most of the time quite efficient. Greedy algorithm always makes the choice that looks best at the moment. </w:t>
      </w:r>
    </w:p>
    <w:p w:rsidR="00D43E36" w:rsidRPr="00D43E36" w:rsidRDefault="00D43E36" w:rsidP="00D43E36">
      <w:pPr>
        <w:jc w:val="both"/>
        <w:rPr>
          <w:rFonts w:ascii="Times New Roman" w:hAnsi="Times New Roman" w:cs="Times New Roman"/>
          <w:color w:val="00000A"/>
          <w:sz w:val="28"/>
          <w:szCs w:val="28"/>
        </w:rPr>
      </w:pPr>
    </w:p>
    <w:p w:rsidR="00D43E36" w:rsidRPr="00D43E36" w:rsidRDefault="00D43E36" w:rsidP="00D43E36">
      <w:pPr>
        <w:jc w:val="both"/>
        <w:rPr>
          <w:rFonts w:ascii="Times New Roman" w:hAnsi="Times New Roman" w:cs="Times New Roman"/>
          <w:color w:val="00000A"/>
          <w:sz w:val="28"/>
          <w:szCs w:val="28"/>
        </w:rPr>
      </w:pPr>
      <w:r w:rsidRPr="00D43E36">
        <w:rPr>
          <w:rFonts w:ascii="Times New Roman" w:hAnsi="Times New Roman" w:cs="Times New Roman"/>
          <w:color w:val="00000A"/>
          <w:sz w:val="28"/>
          <w:szCs w:val="28"/>
        </w:rPr>
        <w:t>Backtracking: The principal idea of this algorithm is to construct solutions one component at a time and evaluate such partially constructed candidates as follows. If a partially constructed solution ca be developed further without violating the problem’s constraints, it is done by taking the first remaining legitimate option for the next component. If there is no legitimate option for the next component, no alternatives for any remaining component need to be considered. In this case, the algorithm backtracks to replace the last component of the partially constructed solution with its next option.</w:t>
      </w:r>
    </w:p>
    <w:p w:rsidR="00D43E36" w:rsidRPr="00D43E36" w:rsidRDefault="00D43E36" w:rsidP="00D43E36">
      <w:pPr>
        <w:jc w:val="both"/>
        <w:rPr>
          <w:rFonts w:ascii="Times New Roman" w:hAnsi="Times New Roman" w:cs="Times New Roman"/>
          <w:color w:val="00000A"/>
          <w:sz w:val="28"/>
          <w:szCs w:val="28"/>
        </w:rPr>
      </w:pPr>
    </w:p>
    <w:p w:rsidR="00D43E36" w:rsidRDefault="00D43E36" w:rsidP="00D43E36">
      <w:pPr>
        <w:jc w:val="both"/>
      </w:pPr>
      <w:r w:rsidRPr="00D43E36">
        <w:rPr>
          <w:rFonts w:ascii="Times New Roman" w:hAnsi="Times New Roman" w:cs="Times New Roman"/>
          <w:color w:val="00000A"/>
          <w:sz w:val="28"/>
          <w:szCs w:val="28"/>
        </w:rPr>
        <w:t>Approximation Algorithm: There is radically different way of dealing with difficult optimization problem: solve them approximately by a fast algorithm. This approach is particularly appealing for applications where a good but not necessarily optimal solution will suffice. Besides, in real life applications, we often have to operate with inaccurate data to begin with. Under such circumstances, going for an approximate solution can be a particularly sensible choice. A heuristic is a common- sense rule drawn from experience rather than from a mathematically proved assertion</w:t>
      </w:r>
      <w:r>
        <w:rPr>
          <w:rFonts w:ascii="Times New Roman" w:hAnsi="Times New Roman" w:cs="Times New Roman"/>
        </w:rPr>
        <w:t>.</w:t>
      </w:r>
    </w:p>
    <w:p w:rsidR="00D43E36" w:rsidRDefault="00D43E36"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2A4381" w:rsidRDefault="002A4381"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Object-oriented programming (OOP) languages are designed to overcome </w:t>
      </w:r>
      <w:proofErr w:type="gramStart"/>
      <w:r w:rsidRPr="009B5F21">
        <w:rPr>
          <w:rFonts w:ascii="Times New Roman" w:hAnsi="Times New Roman" w:cs="Times New Roman"/>
          <w:b/>
          <w:bCs/>
          <w:color w:val="00000A"/>
          <w:sz w:val="28"/>
          <w:szCs w:val="28"/>
        </w:rPr>
        <w:t>these</w:t>
      </w:r>
      <w:proofErr w:type="gramEnd"/>
      <w:r w:rsidR="00860DA3">
        <w:rPr>
          <w:rFonts w:ascii="Times New Roman" w:hAnsi="Times New Roman" w:cs="Times New Roman"/>
          <w:b/>
          <w:bCs/>
          <w:color w:val="00000A"/>
          <w:sz w:val="28"/>
          <w:szCs w:val="28"/>
        </w:rPr>
        <w:t xml:space="preserve"> </w:t>
      </w:r>
      <w:r w:rsidRPr="009B5F21">
        <w:rPr>
          <w:rFonts w:ascii="Times New Roman" w:hAnsi="Times New Roman" w:cs="Times New Roman"/>
          <w:b/>
          <w:bCs/>
          <w:color w:val="00000A"/>
          <w:sz w:val="28"/>
          <w:szCs w:val="28"/>
        </w:rPr>
        <w:t>problems.</w:t>
      </w:r>
    </w:p>
    <w:p w:rsidR="00860DA3" w:rsidRPr="009B5F21" w:rsidRDefault="00860DA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2A4381" w:rsidRPr="00860DA3" w:rsidRDefault="002A4381" w:rsidP="00860DA3">
      <w:pPr>
        <w:pStyle w:val="ListParagraph"/>
        <w:numPr>
          <w:ilvl w:val="0"/>
          <w:numId w:val="28"/>
        </w:numPr>
        <w:autoSpaceDE w:val="0"/>
        <w:autoSpaceDN w:val="0"/>
        <w:adjustRightInd w:val="0"/>
        <w:spacing w:after="0" w:line="240" w:lineRule="auto"/>
        <w:jc w:val="both"/>
        <w:rPr>
          <w:rFonts w:ascii="Times New Roman" w:hAnsi="Times New Roman" w:cs="Times New Roman"/>
          <w:color w:val="00000A"/>
          <w:sz w:val="28"/>
          <w:szCs w:val="28"/>
        </w:rPr>
      </w:pPr>
      <w:r w:rsidRPr="00860DA3">
        <w:rPr>
          <w:rFonts w:ascii="Times New Roman" w:hAnsi="Times New Roman" w:cs="Times New Roman"/>
          <w:color w:val="00000A"/>
          <w:sz w:val="28"/>
          <w:szCs w:val="28"/>
        </w:rPr>
        <w:t xml:space="preserve">The basic unit of OOP is a class, which encapsulates both the static properties and dynamic operations within a "box", and specifies the public interface for using these boxes. Since classes are well </w:t>
      </w:r>
      <w:proofErr w:type="spellStart"/>
      <w:r w:rsidRPr="00860DA3">
        <w:rPr>
          <w:rFonts w:ascii="Times New Roman" w:hAnsi="Times New Roman" w:cs="Times New Roman"/>
          <w:color w:val="00000A"/>
          <w:sz w:val="28"/>
          <w:szCs w:val="28"/>
        </w:rPr>
        <w:t>encapsulated</w:t>
      </w:r>
      <w:proofErr w:type="gramStart"/>
      <w:r w:rsidRPr="00860DA3">
        <w:rPr>
          <w:rFonts w:ascii="Times New Roman" w:hAnsi="Times New Roman" w:cs="Times New Roman"/>
          <w:color w:val="00000A"/>
          <w:sz w:val="28"/>
          <w:szCs w:val="28"/>
        </w:rPr>
        <w:t>,it</w:t>
      </w:r>
      <w:proofErr w:type="spellEnd"/>
      <w:proofErr w:type="gramEnd"/>
      <w:r w:rsidRPr="00860DA3">
        <w:rPr>
          <w:rFonts w:ascii="Times New Roman" w:hAnsi="Times New Roman" w:cs="Times New Roman"/>
          <w:color w:val="00000A"/>
          <w:sz w:val="28"/>
          <w:szCs w:val="28"/>
        </w:rPr>
        <w:t xml:space="preserve"> is easier to reuse these classes. In other words, OOP combines the data structures and algorithms of a software entity inside the same box.</w:t>
      </w:r>
    </w:p>
    <w:p w:rsidR="00860DA3" w:rsidRPr="00860DA3" w:rsidRDefault="002A4381" w:rsidP="00860DA3">
      <w:pPr>
        <w:pStyle w:val="ListParagraph"/>
        <w:numPr>
          <w:ilvl w:val="0"/>
          <w:numId w:val="28"/>
        </w:numPr>
        <w:autoSpaceDE w:val="0"/>
        <w:autoSpaceDN w:val="0"/>
        <w:adjustRightInd w:val="0"/>
        <w:spacing w:after="0" w:line="240" w:lineRule="auto"/>
        <w:jc w:val="both"/>
        <w:rPr>
          <w:rFonts w:ascii="Times New Roman" w:hAnsi="Times New Roman" w:cs="Times New Roman"/>
          <w:color w:val="00000A"/>
          <w:sz w:val="28"/>
          <w:szCs w:val="28"/>
        </w:rPr>
      </w:pPr>
      <w:r w:rsidRPr="00860DA3">
        <w:rPr>
          <w:rFonts w:ascii="Times New Roman" w:hAnsi="Times New Roman" w:cs="Times New Roman"/>
          <w:color w:val="00000A"/>
          <w:sz w:val="28"/>
          <w:szCs w:val="28"/>
        </w:rPr>
        <w:t>OOP languages permit higher level of abstraction for solving real-life problems. The traditional procedural language (s</w:t>
      </w:r>
      <w:bookmarkStart w:id="0" w:name="_GoBack"/>
      <w:bookmarkEnd w:id="0"/>
      <w:r w:rsidRPr="00860DA3">
        <w:rPr>
          <w:rFonts w:ascii="Times New Roman" w:hAnsi="Times New Roman" w:cs="Times New Roman"/>
          <w:color w:val="00000A"/>
          <w:sz w:val="28"/>
          <w:szCs w:val="28"/>
        </w:rPr>
        <w:t xml:space="preserve">uch as C and Pascal) forces you to think in terms of the structure of the computer (e.g. memory bits and bytes, array, decision, loop) rather than thinking in terms of the problem you are trying to solve. </w:t>
      </w:r>
    </w:p>
    <w:p w:rsidR="002A4381" w:rsidRPr="00860DA3" w:rsidRDefault="002A4381" w:rsidP="00860DA3">
      <w:pPr>
        <w:pStyle w:val="ListParagraph"/>
        <w:numPr>
          <w:ilvl w:val="0"/>
          <w:numId w:val="28"/>
        </w:numPr>
        <w:autoSpaceDE w:val="0"/>
        <w:autoSpaceDN w:val="0"/>
        <w:adjustRightInd w:val="0"/>
        <w:spacing w:after="0" w:line="240" w:lineRule="auto"/>
        <w:jc w:val="both"/>
        <w:rPr>
          <w:rFonts w:ascii="Times New Roman" w:hAnsi="Times New Roman" w:cs="Times New Roman"/>
          <w:color w:val="00000A"/>
          <w:sz w:val="28"/>
          <w:szCs w:val="28"/>
        </w:rPr>
      </w:pPr>
      <w:r w:rsidRPr="00860DA3">
        <w:rPr>
          <w:rFonts w:ascii="Times New Roman" w:hAnsi="Times New Roman" w:cs="Times New Roman"/>
          <w:color w:val="00000A"/>
          <w:sz w:val="28"/>
          <w:szCs w:val="28"/>
        </w:rPr>
        <w:lastRenderedPageBreak/>
        <w:t>The OOP languages (such as Java, C++ and C#) let you think in the problem space, and use software objects to represent and abstract entities of the problem space to solve the problem.</w:t>
      </w:r>
    </w:p>
    <w:p w:rsidR="002C794F" w:rsidRPr="009B5F21" w:rsidRDefault="002C794F" w:rsidP="009B5F21">
      <w:pPr>
        <w:autoSpaceDE w:val="0"/>
        <w:autoSpaceDN w:val="0"/>
        <w:adjustRightInd w:val="0"/>
        <w:spacing w:after="0" w:line="240" w:lineRule="auto"/>
        <w:jc w:val="both"/>
        <w:rPr>
          <w:rFonts w:ascii="Times New Roman" w:hAnsi="Times New Roman" w:cs="Times New Roman"/>
          <w:color w:val="00000A"/>
          <w:sz w:val="28"/>
          <w:szCs w:val="28"/>
        </w:rPr>
      </w:pPr>
    </w:p>
    <w:p w:rsidR="002C794F" w:rsidRPr="009B5F21" w:rsidRDefault="002C794F" w:rsidP="009B5F21">
      <w:pPr>
        <w:autoSpaceDE w:val="0"/>
        <w:autoSpaceDN w:val="0"/>
        <w:adjustRightInd w:val="0"/>
        <w:spacing w:after="0" w:line="240" w:lineRule="auto"/>
        <w:jc w:val="both"/>
        <w:rPr>
          <w:rFonts w:ascii="Times New Roman" w:hAnsi="Times New Roman" w:cs="Times New Roman"/>
          <w:color w:val="00000A"/>
          <w:sz w:val="28"/>
          <w:szCs w:val="28"/>
        </w:rPr>
      </w:pPr>
    </w:p>
    <w:p w:rsidR="002C794F" w:rsidRPr="009B5F21" w:rsidRDefault="002C794F"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Object-Oriented technology has many benefits:</w:t>
      </w:r>
    </w:p>
    <w:p w:rsidR="002C794F" w:rsidRPr="00860DA3" w:rsidRDefault="002C794F" w:rsidP="00860DA3">
      <w:pPr>
        <w:pStyle w:val="ListParagraph"/>
        <w:numPr>
          <w:ilvl w:val="0"/>
          <w:numId w:val="29"/>
        </w:numPr>
        <w:autoSpaceDE w:val="0"/>
        <w:autoSpaceDN w:val="0"/>
        <w:adjustRightInd w:val="0"/>
        <w:spacing w:after="0" w:line="240" w:lineRule="auto"/>
        <w:jc w:val="both"/>
        <w:rPr>
          <w:rFonts w:ascii="Times New Roman" w:hAnsi="Times New Roman" w:cs="Times New Roman"/>
          <w:color w:val="00000A"/>
          <w:sz w:val="28"/>
          <w:szCs w:val="28"/>
        </w:rPr>
      </w:pPr>
      <w:r w:rsidRPr="00860DA3">
        <w:rPr>
          <w:rFonts w:ascii="Times New Roman" w:hAnsi="Times New Roman" w:cs="Times New Roman"/>
          <w:color w:val="00000A"/>
          <w:sz w:val="28"/>
          <w:szCs w:val="28"/>
        </w:rPr>
        <w:t>Ease in software design as you could think in the problem space rather than the machine's bits and bytes. You are dealing with high-level concepts and abstractions. Ease in design leads to more productive software development.</w:t>
      </w:r>
    </w:p>
    <w:p w:rsidR="002C794F" w:rsidRPr="00860DA3" w:rsidRDefault="002C794F" w:rsidP="00860DA3">
      <w:pPr>
        <w:pStyle w:val="ListParagraph"/>
        <w:numPr>
          <w:ilvl w:val="0"/>
          <w:numId w:val="29"/>
        </w:numPr>
        <w:autoSpaceDE w:val="0"/>
        <w:autoSpaceDN w:val="0"/>
        <w:adjustRightInd w:val="0"/>
        <w:spacing w:after="0" w:line="240" w:lineRule="auto"/>
        <w:jc w:val="both"/>
        <w:rPr>
          <w:rFonts w:ascii="Times New Roman" w:hAnsi="Times New Roman" w:cs="Times New Roman"/>
          <w:color w:val="00000A"/>
          <w:sz w:val="28"/>
          <w:szCs w:val="28"/>
        </w:rPr>
      </w:pPr>
      <w:r w:rsidRPr="00860DA3">
        <w:rPr>
          <w:rFonts w:ascii="Times New Roman" w:hAnsi="Times New Roman" w:cs="Times New Roman"/>
          <w:color w:val="00000A"/>
          <w:sz w:val="28"/>
          <w:szCs w:val="28"/>
        </w:rPr>
        <w:t>Ease in software maintenance: object-oriented software are easier to understand, therefore easier to test, debug, and maintain.</w:t>
      </w:r>
    </w:p>
    <w:p w:rsidR="002C794F" w:rsidRPr="00860DA3" w:rsidRDefault="002C794F" w:rsidP="00860DA3">
      <w:pPr>
        <w:pStyle w:val="ListParagraph"/>
        <w:numPr>
          <w:ilvl w:val="0"/>
          <w:numId w:val="29"/>
        </w:numPr>
        <w:autoSpaceDE w:val="0"/>
        <w:autoSpaceDN w:val="0"/>
        <w:adjustRightInd w:val="0"/>
        <w:spacing w:after="0" w:line="240" w:lineRule="auto"/>
        <w:jc w:val="both"/>
        <w:rPr>
          <w:rFonts w:ascii="Times New Roman" w:hAnsi="Times New Roman" w:cs="Times New Roman"/>
          <w:color w:val="00000A"/>
          <w:sz w:val="28"/>
          <w:szCs w:val="28"/>
        </w:rPr>
      </w:pPr>
      <w:r w:rsidRPr="00860DA3">
        <w:rPr>
          <w:rFonts w:ascii="Times New Roman" w:hAnsi="Times New Roman" w:cs="Times New Roman"/>
          <w:color w:val="00000A"/>
          <w:sz w:val="28"/>
          <w:szCs w:val="28"/>
        </w:rPr>
        <w:t>Reusable software: you don't need to keep re-inventing the wheels and re-write the same functions for different situations. The fastest and safest way of developing a new application is to reuse existing codes - fully tested and proven codes.</w:t>
      </w:r>
    </w:p>
    <w:p w:rsidR="002A4381" w:rsidRPr="009B5F21" w:rsidRDefault="002A4381" w:rsidP="009B5F21">
      <w:pPr>
        <w:jc w:val="both"/>
        <w:rPr>
          <w:rFonts w:ascii="Times New Roman" w:hAnsi="Times New Roman" w:cs="Times New Roman"/>
          <w:b/>
          <w:sz w:val="28"/>
          <w:szCs w:val="28"/>
        </w:rPr>
      </w:pPr>
    </w:p>
    <w:p w:rsidR="002D7699" w:rsidRPr="009B5F21" w:rsidRDefault="002D7699"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Java Program Structure </w:t>
      </w:r>
      <w:proofErr w:type="gramStart"/>
      <w:r w:rsidRPr="009B5F21">
        <w:rPr>
          <w:rFonts w:ascii="Times New Roman" w:hAnsi="Times New Roman" w:cs="Times New Roman"/>
          <w:b/>
          <w:bCs/>
          <w:color w:val="00000A"/>
          <w:sz w:val="28"/>
          <w:szCs w:val="28"/>
        </w:rPr>
        <w:t>( Designing</w:t>
      </w:r>
      <w:proofErr w:type="gramEnd"/>
      <w:r w:rsidRPr="009B5F21">
        <w:rPr>
          <w:rFonts w:ascii="Times New Roman" w:hAnsi="Times New Roman" w:cs="Times New Roman"/>
          <w:b/>
          <w:bCs/>
          <w:color w:val="00000A"/>
          <w:sz w:val="28"/>
          <w:szCs w:val="28"/>
        </w:rPr>
        <w:t xml:space="preserve"> &amp; Implementing an Application)</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Package Details ----------------------------------------------------</w:t>
      </w:r>
      <w:r w:rsidR="00860DA3" w:rsidRPr="00860DA3">
        <w:rPr>
          <w:rFonts w:ascii="Times New Roman" w:hAnsi="Times New Roman" w:cs="Times New Roman"/>
          <w:color w:val="00000A"/>
          <w:sz w:val="28"/>
          <w:szCs w:val="28"/>
        </w:rPr>
        <w:sym w:font="Wingdings" w:char="F0E0"/>
      </w:r>
      <w:r w:rsidRPr="009B5F21">
        <w:rPr>
          <w:rFonts w:ascii="Times New Roman" w:hAnsi="Times New Roman" w:cs="Times New Roman"/>
          <w:color w:val="00000A"/>
          <w:sz w:val="28"/>
          <w:szCs w:val="28"/>
        </w:rPr>
        <w:t>import java.io.*</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className</w:t>
      </w:r>
      <w:proofErr w:type="spellEnd"/>
      <w:r w:rsidRPr="009B5F21">
        <w:rPr>
          <w:rFonts w:ascii="Times New Roman" w:hAnsi="Times New Roman" w:cs="Times New Roman"/>
          <w:color w:val="00000A"/>
          <w:sz w:val="28"/>
          <w:szCs w:val="28"/>
        </w:rPr>
        <w:t xml:space="preserve"> ---------------------------------------------------</w:t>
      </w:r>
      <w:r w:rsidR="00860DA3" w:rsidRPr="00860DA3">
        <w:rPr>
          <w:rFonts w:ascii="Times New Roman" w:hAnsi="Times New Roman" w:cs="Times New Roman"/>
          <w:color w:val="00000A"/>
          <w:sz w:val="28"/>
          <w:szCs w:val="28"/>
        </w:rPr>
        <w:sym w:font="Wingdings" w:char="F0E0"/>
      </w:r>
      <w:r w:rsidRPr="009B5F21">
        <w:rPr>
          <w:rFonts w:ascii="Times New Roman" w:hAnsi="Times New Roman" w:cs="Times New Roman"/>
          <w:color w:val="00000A"/>
          <w:sz w:val="28"/>
          <w:szCs w:val="28"/>
        </w:rPr>
        <w:t>class Sum</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Data Members ----------------------------------------------------</w:t>
      </w:r>
      <w:r w:rsidR="00860DA3" w:rsidRPr="00860DA3">
        <w:rPr>
          <w:rFonts w:ascii="Times New Roman" w:hAnsi="Times New Roman" w:cs="Times New Roman"/>
          <w:color w:val="00000A"/>
          <w:sz w:val="28"/>
          <w:szCs w:val="28"/>
        </w:rPr>
        <w:sym w:font="Wingdings" w:char="F0E0"/>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a, b, c;</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User_Defined</w:t>
      </w:r>
      <w:proofErr w:type="spellEnd"/>
      <w:r w:rsidRPr="009B5F21">
        <w:rPr>
          <w:rFonts w:ascii="Times New Roman" w:hAnsi="Times New Roman" w:cs="Times New Roman"/>
          <w:color w:val="00000A"/>
          <w:sz w:val="28"/>
          <w:szCs w:val="28"/>
        </w:rPr>
        <w:t xml:space="preserve"> methods; ----------------------------------------</w:t>
      </w:r>
      <w:r w:rsidR="00860DA3" w:rsidRPr="00860DA3">
        <w:rPr>
          <w:rFonts w:ascii="Times New Roman" w:hAnsi="Times New Roman" w:cs="Times New Roman"/>
          <w:color w:val="00000A"/>
          <w:sz w:val="28"/>
          <w:szCs w:val="28"/>
        </w:rPr>
        <w:sym w:font="Wingdings" w:char="F0E0"/>
      </w:r>
      <w:r w:rsidRPr="009B5F21">
        <w:rPr>
          <w:rFonts w:ascii="Times New Roman" w:hAnsi="Times New Roman" w:cs="Times New Roman"/>
          <w:color w:val="00000A"/>
          <w:sz w:val="28"/>
          <w:szCs w:val="28"/>
        </w:rPr>
        <w:t xml:space="preserve">void </w:t>
      </w:r>
      <w:proofErr w:type="gramStart"/>
      <w:r w:rsidRPr="009B5F21">
        <w:rPr>
          <w:rFonts w:ascii="Times New Roman" w:hAnsi="Times New Roman" w:cs="Times New Roman"/>
          <w:color w:val="00000A"/>
          <w:sz w:val="28"/>
          <w:szCs w:val="28"/>
        </w:rPr>
        <w:t>display(</w:t>
      </w:r>
      <w:proofErr w:type="gramEnd"/>
      <w:r w:rsidRPr="009B5F21">
        <w:rPr>
          <w:rFonts w:ascii="Times New Roman" w:hAnsi="Times New Roman" w:cs="Times New Roman"/>
          <w:color w:val="00000A"/>
          <w:sz w:val="28"/>
          <w:szCs w:val="28"/>
        </w:rPr>
        <w:t>);</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static void main(String </w:t>
      </w:r>
      <w:proofErr w:type="spellStart"/>
      <w:r w:rsidRPr="009B5F21">
        <w:rPr>
          <w:rFonts w:ascii="Times New Roman" w:hAnsi="Times New Roman" w:cs="Times New Roman"/>
          <w:color w:val="00000A"/>
          <w:sz w:val="28"/>
          <w:szCs w:val="28"/>
        </w:rPr>
        <w:t>args</w:t>
      </w:r>
      <w:proofErr w:type="spellEnd"/>
      <w:r w:rsidRPr="009B5F21">
        <w:rPr>
          <w:rFonts w:ascii="Times New Roman" w:hAnsi="Times New Roman" w:cs="Times New Roman"/>
          <w:color w:val="00000A"/>
          <w:sz w:val="28"/>
          <w:szCs w:val="28"/>
        </w:rPr>
        <w:t>[])</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Block of Statements; --------------------------</w:t>
      </w:r>
      <w:r w:rsidR="00860DA3" w:rsidRPr="00860DA3">
        <w:rPr>
          <w:rFonts w:ascii="Times New Roman" w:hAnsi="Times New Roman" w:cs="Times New Roman"/>
          <w:color w:val="00000A"/>
          <w:sz w:val="28"/>
          <w:szCs w:val="28"/>
        </w:rPr>
        <w:sym w:font="Wingdings" w:char="F0E0"/>
      </w:r>
      <w:proofErr w:type="spellStart"/>
      <w:proofErr w:type="gramStart"/>
      <w:r w:rsidRPr="009B5F21">
        <w:rPr>
          <w:rFonts w:ascii="Times New Roman" w:hAnsi="Times New Roman" w:cs="Times New Roman"/>
          <w:color w:val="00000A"/>
          <w:sz w:val="28"/>
          <w:szCs w:val="28"/>
        </w:rPr>
        <w:t>System.out.println</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“Hello Java”);</w:t>
      </w:r>
    </w:p>
    <w:p w:rsidR="002D7699" w:rsidRPr="009B5F21" w:rsidRDefault="002D769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D7699" w:rsidRPr="009B5F21" w:rsidRDefault="002D7699"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D7699" w:rsidRPr="009B5F21" w:rsidRDefault="002D7699" w:rsidP="009B5F21">
      <w:pPr>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 package is a collection of classes, interfaces and sub-packages. A sub package contains collection of classes,</w:t>
      </w:r>
    </w:p>
    <w:p w:rsidR="00583E2B"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interfaces</w:t>
      </w:r>
      <w:proofErr w:type="gramEnd"/>
      <w:r w:rsidRPr="009B5F21">
        <w:rPr>
          <w:rFonts w:ascii="Times New Roman" w:hAnsi="Times New Roman" w:cs="Times New Roman"/>
          <w:color w:val="00000A"/>
          <w:sz w:val="28"/>
          <w:szCs w:val="28"/>
        </w:rPr>
        <w:t xml:space="preserve"> and sub-sub packages etc. </w:t>
      </w:r>
      <w:proofErr w:type="spellStart"/>
      <w:r w:rsidRPr="009B5F21">
        <w:rPr>
          <w:rFonts w:ascii="Times New Roman" w:hAnsi="Times New Roman" w:cs="Times New Roman"/>
          <w:color w:val="00000A"/>
          <w:sz w:val="28"/>
          <w:szCs w:val="28"/>
        </w:rPr>
        <w:t>java.lang</w:t>
      </w:r>
      <w:proofErr w:type="spellEnd"/>
      <w:r w:rsidRPr="009B5F21">
        <w:rPr>
          <w:rFonts w:ascii="Times New Roman" w:hAnsi="Times New Roman" w:cs="Times New Roman"/>
          <w:color w:val="00000A"/>
          <w:sz w:val="28"/>
          <w:szCs w:val="28"/>
        </w:rPr>
        <w:t>.*; package is imported by default and this package is known as</w:t>
      </w:r>
      <w:r w:rsidR="00860DA3">
        <w:rPr>
          <w:rFonts w:ascii="Times New Roman" w:hAnsi="Times New Roman" w:cs="Times New Roman"/>
          <w:color w:val="00000A"/>
          <w:sz w:val="28"/>
          <w:szCs w:val="28"/>
        </w:rPr>
        <w:t xml:space="preserve"> </w:t>
      </w:r>
      <w:r w:rsidRPr="009B5F21">
        <w:rPr>
          <w:rFonts w:ascii="Times New Roman" w:hAnsi="Times New Roman" w:cs="Times New Roman"/>
          <w:color w:val="00000A"/>
          <w:sz w:val="28"/>
          <w:szCs w:val="28"/>
        </w:rPr>
        <w:t>default package.</w:t>
      </w:r>
    </w:p>
    <w:p w:rsidR="00860DA3" w:rsidRPr="009B5F21"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Class is keyword used for developing user defined data type and every java program must start with a concept</w:t>
      </w:r>
      <w:r w:rsidR="00860DA3">
        <w:rPr>
          <w:rFonts w:ascii="Times New Roman" w:hAnsi="Times New Roman" w:cs="Times New Roman"/>
          <w:color w:val="00000A"/>
          <w:sz w:val="28"/>
          <w:szCs w:val="28"/>
        </w:rPr>
        <w:t xml:space="preserve"> </w:t>
      </w:r>
      <w:r w:rsidRPr="009B5F21">
        <w:rPr>
          <w:rFonts w:ascii="Times New Roman" w:hAnsi="Times New Roman" w:cs="Times New Roman"/>
          <w:color w:val="00000A"/>
          <w:sz w:val="28"/>
          <w:szCs w:val="28"/>
        </w:rPr>
        <w:t>of class.</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roofErr w:type="spellStart"/>
      <w:r w:rsidRPr="009B5F21">
        <w:rPr>
          <w:rFonts w:ascii="Times New Roman" w:hAnsi="Times New Roman" w:cs="Times New Roman"/>
          <w:color w:val="00000A"/>
          <w:sz w:val="28"/>
          <w:szCs w:val="28"/>
        </w:rPr>
        <w:t>ClassName</w:t>
      </w:r>
      <w:proofErr w:type="spellEnd"/>
      <w:r w:rsidRPr="009B5F21">
        <w:rPr>
          <w:rFonts w:ascii="Times New Roman" w:hAnsi="Times New Roman" w:cs="Times New Roman"/>
          <w:color w:val="00000A"/>
          <w:sz w:val="28"/>
          <w:szCs w:val="28"/>
        </w:rPr>
        <w:t>" represent a java valid variable name treated as a name of the class each and every class name in java is treated as user-defined data type.</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r>
        <w:rPr>
          <w:rFonts w:ascii="Times New Roman" w:hAnsi="Times New Roman" w:cs="Times New Roman"/>
          <w:color w:val="00000A"/>
          <w:sz w:val="28"/>
          <w:szCs w:val="28"/>
        </w:rPr>
        <w:t>D</w:t>
      </w:r>
      <w:r w:rsidR="00583E2B" w:rsidRPr="009B5F21">
        <w:rPr>
          <w:rFonts w:ascii="Times New Roman" w:hAnsi="Times New Roman" w:cs="Times New Roman"/>
          <w:color w:val="00000A"/>
          <w:sz w:val="28"/>
          <w:szCs w:val="28"/>
        </w:rPr>
        <w:t>ata member represents either instance or static they will be selected based on the name of the class.</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User-defined methods represents either instance or static they are meant for performing the operations either once or each and every time.</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Each and every java program starts execution from the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xml:space="preserve">) method. And hence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method is known as program driver.</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Since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method of java is not returning any value and hence its return type must be void.</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Since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method of java executes only once throughout the java program execution and hence its nature must be static.</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Since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method must be accessed by every java programmer and hence whose access specifier must be public.</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Each and every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method of java must take array of objects of String.</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583E2B"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Block of statements represents set of executable statements which are in term calling user-defined methods are containing business-logic.</w:t>
      </w:r>
    </w:p>
    <w:p w:rsidR="00860DA3" w:rsidRDefault="00860DA3" w:rsidP="009B5F21">
      <w:pPr>
        <w:autoSpaceDE w:val="0"/>
        <w:autoSpaceDN w:val="0"/>
        <w:adjustRightInd w:val="0"/>
        <w:spacing w:after="0" w:line="240" w:lineRule="auto"/>
        <w:jc w:val="both"/>
        <w:rPr>
          <w:rFonts w:ascii="Times New Roman" w:hAnsi="Times New Roman" w:cs="Times New Roman"/>
          <w:color w:val="00000A"/>
          <w:sz w:val="28"/>
          <w:szCs w:val="28"/>
        </w:rPr>
      </w:pPr>
    </w:p>
    <w:p w:rsidR="002D7699" w:rsidRPr="009B5F21" w:rsidRDefault="00583E2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The file naming conversion in the java programming is that which-ever class is containing </w:t>
      </w:r>
      <w:proofErr w:type="gramStart"/>
      <w:r w:rsidRPr="009B5F21">
        <w:rPr>
          <w:rFonts w:ascii="Times New Roman" w:hAnsi="Times New Roman" w:cs="Times New Roman"/>
          <w:color w:val="00000A"/>
          <w:sz w:val="28"/>
          <w:szCs w:val="28"/>
        </w:rPr>
        <w:t>main(</w:t>
      </w:r>
      <w:proofErr w:type="gramEnd"/>
      <w:r w:rsidRPr="009B5F21">
        <w:rPr>
          <w:rFonts w:ascii="Times New Roman" w:hAnsi="Times New Roman" w:cs="Times New Roman"/>
          <w:color w:val="00000A"/>
          <w:sz w:val="28"/>
          <w:szCs w:val="28"/>
        </w:rPr>
        <w:t>) method, that class name must be given as a file name with an extension .java.</w:t>
      </w:r>
    </w:p>
    <w:p w:rsidR="00415843" w:rsidRPr="009B5F21" w:rsidRDefault="00415843" w:rsidP="009B5F21">
      <w:pPr>
        <w:autoSpaceDE w:val="0"/>
        <w:autoSpaceDN w:val="0"/>
        <w:adjustRightInd w:val="0"/>
        <w:spacing w:after="0" w:line="240" w:lineRule="auto"/>
        <w:jc w:val="both"/>
        <w:rPr>
          <w:rFonts w:ascii="Times New Roman" w:hAnsi="Times New Roman" w:cs="Times New Roman"/>
          <w:color w:val="00000A"/>
          <w:sz w:val="28"/>
          <w:szCs w:val="28"/>
        </w:rPr>
      </w:pPr>
    </w:p>
    <w:p w:rsidR="00415843" w:rsidRPr="009B5F21" w:rsidRDefault="00415843"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Compile and Run Java Program</w:t>
      </w:r>
    </w:p>
    <w:p w:rsidR="00415843" w:rsidRPr="009B5F21" w:rsidRDefault="0041584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415843" w:rsidRPr="009B5F21" w:rsidRDefault="00415843"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Steps For compile Java Program:</w:t>
      </w:r>
    </w:p>
    <w:p w:rsidR="00415843" w:rsidRPr="009B5F21" w:rsidRDefault="0041584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o</w:t>
      </w:r>
      <w:proofErr w:type="gramEnd"/>
      <w:r w:rsidRPr="009B5F21">
        <w:rPr>
          <w:rFonts w:ascii="Times New Roman" w:hAnsi="Times New Roman" w:cs="Times New Roman"/>
          <w:color w:val="00000A"/>
          <w:sz w:val="28"/>
          <w:szCs w:val="28"/>
        </w:rPr>
        <w:t xml:space="preserve"> First Save Java program with same as class name with .java extension.</w:t>
      </w:r>
    </w:p>
    <w:p w:rsidR="00415843" w:rsidRPr="009B5F21" w:rsidRDefault="00415843"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Example: Sum.java</w:t>
      </w:r>
    </w:p>
    <w:p w:rsidR="00415843" w:rsidRPr="009B5F21" w:rsidRDefault="0041584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o</w:t>
      </w:r>
      <w:proofErr w:type="gramEnd"/>
      <w:r w:rsidRPr="009B5F21">
        <w:rPr>
          <w:rFonts w:ascii="Times New Roman" w:hAnsi="Times New Roman" w:cs="Times New Roman"/>
          <w:color w:val="00000A"/>
          <w:sz w:val="28"/>
          <w:szCs w:val="28"/>
        </w:rPr>
        <w:t xml:space="preserve"> Compile: </w:t>
      </w:r>
      <w:proofErr w:type="spellStart"/>
      <w:r w:rsidRPr="009B5F21">
        <w:rPr>
          <w:rFonts w:ascii="Times New Roman" w:hAnsi="Times New Roman" w:cs="Times New Roman"/>
          <w:color w:val="00000A"/>
          <w:sz w:val="28"/>
          <w:szCs w:val="28"/>
        </w:rPr>
        <w:t>javac</w:t>
      </w:r>
      <w:proofErr w:type="spellEnd"/>
      <w:r w:rsidRPr="009B5F21">
        <w:rPr>
          <w:rFonts w:ascii="Times New Roman" w:hAnsi="Times New Roman" w:cs="Times New Roman"/>
          <w:color w:val="00000A"/>
          <w:sz w:val="28"/>
          <w:szCs w:val="28"/>
        </w:rPr>
        <w:t xml:space="preserve"> Filename.java</w:t>
      </w:r>
    </w:p>
    <w:p w:rsidR="00415843" w:rsidRPr="009B5F21" w:rsidRDefault="00415843" w:rsidP="009B5F21">
      <w:pPr>
        <w:autoSpaceDE w:val="0"/>
        <w:autoSpaceDN w:val="0"/>
        <w:adjustRightInd w:val="0"/>
        <w:spacing w:after="0" w:line="240" w:lineRule="auto"/>
        <w:jc w:val="both"/>
        <w:rPr>
          <w:rFonts w:ascii="Times New Roman" w:hAnsi="Times New Roman" w:cs="Times New Roman"/>
          <w:b/>
          <w:sz w:val="28"/>
          <w:szCs w:val="28"/>
        </w:rPr>
      </w:pPr>
      <w:r w:rsidRPr="009B5F21">
        <w:rPr>
          <w:rFonts w:ascii="Times New Roman" w:hAnsi="Times New Roman" w:cs="Times New Roman"/>
          <w:color w:val="00000A"/>
          <w:sz w:val="28"/>
          <w:szCs w:val="28"/>
        </w:rPr>
        <w:t xml:space="preserve">Example, </w:t>
      </w:r>
      <w:proofErr w:type="spellStart"/>
      <w:r w:rsidRPr="009B5F21">
        <w:rPr>
          <w:rFonts w:ascii="Times New Roman" w:hAnsi="Times New Roman" w:cs="Times New Roman"/>
          <w:color w:val="00000A"/>
          <w:sz w:val="28"/>
          <w:szCs w:val="28"/>
        </w:rPr>
        <w:t>javac</w:t>
      </w:r>
      <w:proofErr w:type="spellEnd"/>
      <w:r w:rsidRPr="009B5F21">
        <w:rPr>
          <w:rFonts w:ascii="Times New Roman" w:hAnsi="Times New Roman" w:cs="Times New Roman"/>
          <w:color w:val="00000A"/>
          <w:sz w:val="28"/>
          <w:szCs w:val="28"/>
        </w:rPr>
        <w:t xml:space="preserve"> Sum.java</w:t>
      </w:r>
    </w:p>
    <w:p w:rsidR="002A4381" w:rsidRPr="009B5F21" w:rsidRDefault="002A4381" w:rsidP="009B5F21">
      <w:pPr>
        <w:jc w:val="both"/>
        <w:rPr>
          <w:rFonts w:ascii="Times New Roman" w:hAnsi="Times New Roman" w:cs="Times New Roman"/>
          <w:b/>
          <w:sz w:val="28"/>
          <w:szCs w:val="28"/>
        </w:rPr>
      </w:pPr>
    </w:p>
    <w:p w:rsidR="00415843" w:rsidRPr="009B5F21" w:rsidRDefault="00415843"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Steps </w:t>
      </w:r>
      <w:proofErr w:type="gramStart"/>
      <w:r w:rsidRPr="009B5F21">
        <w:rPr>
          <w:rFonts w:ascii="Times New Roman" w:hAnsi="Times New Roman" w:cs="Times New Roman"/>
          <w:b/>
          <w:bCs/>
          <w:color w:val="00000A"/>
          <w:sz w:val="28"/>
          <w:szCs w:val="28"/>
        </w:rPr>
        <w:t>For</w:t>
      </w:r>
      <w:proofErr w:type="gramEnd"/>
      <w:r w:rsidRPr="009B5F21">
        <w:rPr>
          <w:rFonts w:ascii="Times New Roman" w:hAnsi="Times New Roman" w:cs="Times New Roman"/>
          <w:b/>
          <w:bCs/>
          <w:color w:val="00000A"/>
          <w:sz w:val="28"/>
          <w:szCs w:val="28"/>
        </w:rPr>
        <w:t xml:space="preserve"> Run Java Program:</w:t>
      </w:r>
    </w:p>
    <w:p w:rsidR="00415843" w:rsidRPr="009B5F21" w:rsidRDefault="0041584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o</w:t>
      </w:r>
      <w:proofErr w:type="gramEnd"/>
      <w:r w:rsidRPr="009B5F21">
        <w:rPr>
          <w:rFonts w:ascii="Times New Roman" w:hAnsi="Times New Roman" w:cs="Times New Roman"/>
          <w:color w:val="00000A"/>
          <w:sz w:val="28"/>
          <w:szCs w:val="28"/>
        </w:rPr>
        <w:t xml:space="preserve"> For run java program use java tool.</w:t>
      </w:r>
    </w:p>
    <w:p w:rsidR="002A4381" w:rsidRPr="009B5F21" w:rsidRDefault="00415843" w:rsidP="009B5F21">
      <w:pPr>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o</w:t>
      </w:r>
      <w:proofErr w:type="gramEnd"/>
      <w:r w:rsidRPr="009B5F21">
        <w:rPr>
          <w:rFonts w:ascii="Times New Roman" w:hAnsi="Times New Roman" w:cs="Times New Roman"/>
          <w:color w:val="00000A"/>
          <w:sz w:val="28"/>
          <w:szCs w:val="28"/>
        </w:rPr>
        <w:t xml:space="preserve"> Run by: java Filename</w:t>
      </w:r>
    </w:p>
    <w:p w:rsidR="00415843" w:rsidRPr="009B5F21" w:rsidRDefault="00415843" w:rsidP="009B5F21">
      <w:pPr>
        <w:jc w:val="both"/>
        <w:rPr>
          <w:rFonts w:ascii="Times New Roman" w:hAnsi="Times New Roman" w:cs="Times New Roman"/>
          <w:b/>
          <w:sz w:val="28"/>
          <w:szCs w:val="28"/>
        </w:rPr>
      </w:pPr>
    </w:p>
    <w:p w:rsidR="00826981" w:rsidRPr="009B5F21" w:rsidRDefault="00872DBF" w:rsidP="009B5F21">
      <w:pPr>
        <w:jc w:val="both"/>
        <w:rPr>
          <w:rFonts w:ascii="Times New Roman" w:hAnsi="Times New Roman" w:cs="Times New Roman"/>
          <w:b/>
          <w:sz w:val="28"/>
          <w:szCs w:val="28"/>
        </w:rPr>
      </w:pPr>
      <w:r>
        <w:rPr>
          <w:rFonts w:ascii="Times New Roman" w:hAnsi="Times New Roman" w:cs="Times New Roman"/>
          <w:b/>
          <w:sz w:val="28"/>
          <w:szCs w:val="28"/>
        </w:rPr>
        <w:t>PROGRAM EXPLANATION:</w:t>
      </w:r>
    </w:p>
    <w:p w:rsidR="00716F84" w:rsidRPr="009B5F21" w:rsidRDefault="00716F84" w:rsidP="009B5F21">
      <w:pPr>
        <w:jc w:val="both"/>
        <w:rPr>
          <w:rFonts w:ascii="Times New Roman" w:hAnsi="Times New Roman" w:cs="Times New Roman"/>
          <w:b/>
          <w:sz w:val="28"/>
          <w:szCs w:val="28"/>
        </w:rPr>
      </w:pPr>
    </w:p>
    <w:p w:rsidR="00716F84" w:rsidRPr="009B5F21" w:rsidRDefault="00716F84" w:rsidP="009B5F21">
      <w:pPr>
        <w:jc w:val="both"/>
        <w:rPr>
          <w:rFonts w:ascii="Times New Roman" w:hAnsi="Times New Roman" w:cs="Times New Roman"/>
          <w:b/>
          <w:bCs/>
          <w:sz w:val="28"/>
          <w:szCs w:val="28"/>
        </w:rPr>
      </w:pPr>
      <w:r w:rsidRPr="009B5F21">
        <w:rPr>
          <w:rFonts w:ascii="Times New Roman" w:hAnsi="Times New Roman" w:cs="Times New Roman"/>
          <w:b/>
          <w:bCs/>
          <w:sz w:val="28"/>
          <w:szCs w:val="28"/>
        </w:rPr>
        <w:t>1 A) Create a Java class called Student with the following details as variables within it.</w:t>
      </w:r>
    </w:p>
    <w:p w:rsidR="00716F84" w:rsidRPr="009B5F21" w:rsidRDefault="00716F84" w:rsidP="009B5F21">
      <w:pPr>
        <w:jc w:val="both"/>
        <w:rPr>
          <w:rFonts w:ascii="Times New Roman" w:hAnsi="Times New Roman" w:cs="Times New Roman"/>
          <w:b/>
          <w:sz w:val="28"/>
          <w:szCs w:val="28"/>
        </w:rPr>
      </w:pPr>
      <w:r w:rsidRPr="009B5F21">
        <w:rPr>
          <w:rFonts w:ascii="Times New Roman" w:hAnsi="Times New Roman" w:cs="Times New Roman"/>
          <w:b/>
          <w:sz w:val="28"/>
          <w:szCs w:val="28"/>
        </w:rPr>
        <w:t>(</w:t>
      </w:r>
      <w:proofErr w:type="spellStart"/>
      <w:r w:rsidRPr="009B5F21">
        <w:rPr>
          <w:rFonts w:ascii="Times New Roman" w:hAnsi="Times New Roman" w:cs="Times New Roman"/>
          <w:b/>
          <w:sz w:val="28"/>
          <w:szCs w:val="28"/>
        </w:rPr>
        <w:t>i</w:t>
      </w:r>
      <w:proofErr w:type="spellEnd"/>
      <w:r w:rsidRPr="009B5F21">
        <w:rPr>
          <w:rFonts w:ascii="Times New Roman" w:hAnsi="Times New Roman" w:cs="Times New Roman"/>
          <w:b/>
          <w:sz w:val="28"/>
          <w:szCs w:val="28"/>
        </w:rPr>
        <w:t>) USN</w:t>
      </w:r>
    </w:p>
    <w:p w:rsidR="00716F84" w:rsidRPr="009B5F21" w:rsidRDefault="00716F84" w:rsidP="009B5F21">
      <w:pPr>
        <w:jc w:val="both"/>
        <w:rPr>
          <w:rFonts w:ascii="Times New Roman" w:hAnsi="Times New Roman" w:cs="Times New Roman"/>
          <w:b/>
          <w:sz w:val="28"/>
          <w:szCs w:val="28"/>
        </w:rPr>
      </w:pPr>
      <w:r w:rsidRPr="009B5F21">
        <w:rPr>
          <w:rFonts w:ascii="Times New Roman" w:hAnsi="Times New Roman" w:cs="Times New Roman"/>
          <w:b/>
          <w:sz w:val="28"/>
          <w:szCs w:val="28"/>
        </w:rPr>
        <w:t>(ii) Name</w:t>
      </w:r>
    </w:p>
    <w:p w:rsidR="00716F84" w:rsidRPr="009B5F21" w:rsidRDefault="00716F84" w:rsidP="009B5F21">
      <w:pPr>
        <w:jc w:val="both"/>
        <w:rPr>
          <w:rFonts w:ascii="Times New Roman" w:hAnsi="Times New Roman" w:cs="Times New Roman"/>
          <w:b/>
          <w:sz w:val="28"/>
          <w:szCs w:val="28"/>
        </w:rPr>
      </w:pPr>
      <w:r w:rsidRPr="009B5F21">
        <w:rPr>
          <w:rFonts w:ascii="Times New Roman" w:hAnsi="Times New Roman" w:cs="Times New Roman"/>
          <w:b/>
          <w:sz w:val="28"/>
          <w:szCs w:val="28"/>
        </w:rPr>
        <w:t>(iii) Branch</w:t>
      </w:r>
    </w:p>
    <w:p w:rsidR="00716F84" w:rsidRPr="009B5F21" w:rsidRDefault="00716F84" w:rsidP="009B5F21">
      <w:pPr>
        <w:jc w:val="both"/>
        <w:rPr>
          <w:rFonts w:ascii="Times New Roman" w:hAnsi="Times New Roman" w:cs="Times New Roman"/>
          <w:b/>
          <w:sz w:val="28"/>
          <w:szCs w:val="28"/>
        </w:rPr>
      </w:pPr>
      <w:proofErr w:type="gramStart"/>
      <w:r w:rsidRPr="009B5F21">
        <w:rPr>
          <w:rFonts w:ascii="Times New Roman" w:hAnsi="Times New Roman" w:cs="Times New Roman"/>
          <w:b/>
          <w:sz w:val="28"/>
          <w:szCs w:val="28"/>
        </w:rPr>
        <w:t>(iv) Phone</w:t>
      </w:r>
      <w:proofErr w:type="gramEnd"/>
    </w:p>
    <w:p w:rsidR="00716F84" w:rsidRPr="009B5F21" w:rsidRDefault="00716F84" w:rsidP="009B5F21">
      <w:pPr>
        <w:jc w:val="both"/>
        <w:rPr>
          <w:rFonts w:ascii="Times New Roman" w:hAnsi="Times New Roman" w:cs="Times New Roman"/>
          <w:b/>
          <w:bCs/>
          <w:sz w:val="28"/>
          <w:szCs w:val="28"/>
        </w:rPr>
      </w:pPr>
      <w:r w:rsidRPr="009B5F21">
        <w:rPr>
          <w:rFonts w:ascii="Times New Roman" w:hAnsi="Times New Roman" w:cs="Times New Roman"/>
          <w:b/>
          <w:bCs/>
          <w:sz w:val="28"/>
          <w:szCs w:val="28"/>
        </w:rPr>
        <w:t>Write a Java program to create n Student objects and print the USN, Name, Branch, and Phone of these</w:t>
      </w:r>
      <w:r w:rsidR="008944D5" w:rsidRPr="009B5F21">
        <w:rPr>
          <w:rFonts w:ascii="Times New Roman" w:hAnsi="Times New Roman" w:cs="Times New Roman"/>
          <w:b/>
          <w:bCs/>
          <w:sz w:val="28"/>
          <w:szCs w:val="28"/>
        </w:rPr>
        <w:t xml:space="preserve"> </w:t>
      </w:r>
      <w:r w:rsidRPr="009B5F21">
        <w:rPr>
          <w:rFonts w:ascii="Times New Roman" w:hAnsi="Times New Roman" w:cs="Times New Roman"/>
          <w:b/>
          <w:bCs/>
          <w:sz w:val="28"/>
          <w:szCs w:val="28"/>
        </w:rPr>
        <w:t>objects with suitable headings.</w:t>
      </w:r>
    </w:p>
    <w:p w:rsidR="00716F84" w:rsidRPr="00872DBF" w:rsidRDefault="00716F84" w:rsidP="009B5F21">
      <w:pPr>
        <w:jc w:val="both"/>
        <w:rPr>
          <w:rFonts w:ascii="Times New Roman" w:hAnsi="Times New Roman" w:cs="Times New Roman"/>
          <w:bCs/>
          <w:sz w:val="28"/>
          <w:szCs w:val="28"/>
        </w:rPr>
      </w:pPr>
      <w:r w:rsidRPr="00872DBF">
        <w:rPr>
          <w:rFonts w:ascii="Times New Roman" w:hAnsi="Times New Roman" w:cs="Times New Roman"/>
          <w:bCs/>
          <w:sz w:val="28"/>
          <w:szCs w:val="28"/>
        </w:rPr>
        <w:t>Procedure:</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bCs/>
          <w:sz w:val="28"/>
          <w:szCs w:val="28"/>
        </w:rPr>
        <w:t xml:space="preserve">Step 1: </w:t>
      </w:r>
      <w:r w:rsidRPr="00872DBF">
        <w:rPr>
          <w:rFonts w:ascii="Times New Roman" w:hAnsi="Times New Roman" w:cs="Times New Roman"/>
          <w:sz w:val="28"/>
          <w:szCs w:val="28"/>
        </w:rPr>
        <w:t>Crate a Java File of a Student Class with Data Members &amp; Methods</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 Student.java -----------------------------------------</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import</w:t>
      </w:r>
      <w:proofErr w:type="gramEnd"/>
      <w:r w:rsidRPr="00872DBF">
        <w:rPr>
          <w:rFonts w:ascii="Times New Roman" w:hAnsi="Times New Roman" w:cs="Times New Roman"/>
          <w:sz w:val="28"/>
          <w:szCs w:val="28"/>
        </w:rPr>
        <w:t xml:space="preserve"> java.io.*; --------------_ // Packages</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import</w:t>
      </w:r>
      <w:proofErr w:type="gramEnd"/>
      <w:r w:rsidRPr="00872DBF">
        <w:rPr>
          <w:rFonts w:ascii="Times New Roman" w:hAnsi="Times New Roman" w:cs="Times New Roman"/>
          <w:sz w:val="28"/>
          <w:szCs w:val="28"/>
        </w:rPr>
        <w:t xml:space="preserve"> -----------------------------_ // Packages</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Define Student Class</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public</w:t>
      </w:r>
      <w:proofErr w:type="gramEnd"/>
      <w:r w:rsidRPr="00872DBF">
        <w:rPr>
          <w:rFonts w:ascii="Times New Roman" w:hAnsi="Times New Roman" w:cs="Times New Roman"/>
          <w:sz w:val="28"/>
          <w:szCs w:val="28"/>
        </w:rPr>
        <w:t xml:space="preserve"> class Student {</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private</w:t>
      </w:r>
      <w:proofErr w:type="gramEnd"/>
      <w:r w:rsidRPr="00872DBF">
        <w:rPr>
          <w:rFonts w:ascii="Times New Roman" w:hAnsi="Times New Roman" w:cs="Times New Roman"/>
          <w:sz w:val="28"/>
          <w:szCs w:val="28"/>
        </w:rPr>
        <w:t xml:space="preserve"> String USN; // </w:t>
      </w:r>
      <w:proofErr w:type="spellStart"/>
      <w:r w:rsidRPr="00872DBF">
        <w:rPr>
          <w:rFonts w:ascii="Times New Roman" w:hAnsi="Times New Roman" w:cs="Times New Roman"/>
          <w:sz w:val="28"/>
          <w:szCs w:val="28"/>
        </w:rPr>
        <w:t>usn</w:t>
      </w:r>
      <w:proofErr w:type="spellEnd"/>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private</w:t>
      </w:r>
      <w:proofErr w:type="gramEnd"/>
      <w:r w:rsidRPr="00872DBF">
        <w:rPr>
          <w:rFonts w:ascii="Times New Roman" w:hAnsi="Times New Roman" w:cs="Times New Roman"/>
          <w:sz w:val="28"/>
          <w:szCs w:val="28"/>
        </w:rPr>
        <w:t xml:space="preserve"> String Name; // name</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private</w:t>
      </w:r>
      <w:proofErr w:type="gramEnd"/>
      <w:r w:rsidRPr="00872DBF">
        <w:rPr>
          <w:rFonts w:ascii="Times New Roman" w:hAnsi="Times New Roman" w:cs="Times New Roman"/>
          <w:sz w:val="28"/>
          <w:szCs w:val="28"/>
        </w:rPr>
        <w:t xml:space="preserve"> String Branch; // Branch</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private</w:t>
      </w:r>
      <w:proofErr w:type="gramEnd"/>
      <w:r w:rsidRPr="00872DBF">
        <w:rPr>
          <w:rFonts w:ascii="Times New Roman" w:hAnsi="Times New Roman" w:cs="Times New Roman"/>
          <w:sz w:val="28"/>
          <w:szCs w:val="28"/>
        </w:rPr>
        <w:t xml:space="preserve"> </w:t>
      </w:r>
      <w:proofErr w:type="spellStart"/>
      <w:r w:rsidRPr="00872DBF">
        <w:rPr>
          <w:rFonts w:ascii="Times New Roman" w:hAnsi="Times New Roman" w:cs="Times New Roman"/>
          <w:sz w:val="28"/>
          <w:szCs w:val="28"/>
        </w:rPr>
        <w:t>int</w:t>
      </w:r>
      <w:proofErr w:type="spellEnd"/>
      <w:r w:rsidRPr="00872DBF">
        <w:rPr>
          <w:rFonts w:ascii="Times New Roman" w:hAnsi="Times New Roman" w:cs="Times New Roman"/>
          <w:sz w:val="28"/>
          <w:szCs w:val="28"/>
        </w:rPr>
        <w:t xml:space="preserve"> phone; // phone number</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construct a new student with given fields</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public</w:t>
      </w:r>
      <w:proofErr w:type="gramEnd"/>
      <w:r w:rsidRPr="00872DBF">
        <w:rPr>
          <w:rFonts w:ascii="Times New Roman" w:hAnsi="Times New Roman" w:cs="Times New Roman"/>
          <w:sz w:val="28"/>
          <w:szCs w:val="28"/>
        </w:rPr>
        <w:t xml:space="preserve"> Student(String USN, String Name, String Branch, </w:t>
      </w:r>
      <w:proofErr w:type="spellStart"/>
      <w:r w:rsidRPr="00872DBF">
        <w:rPr>
          <w:rFonts w:ascii="Times New Roman" w:hAnsi="Times New Roman" w:cs="Times New Roman"/>
          <w:sz w:val="28"/>
          <w:szCs w:val="28"/>
        </w:rPr>
        <w:t>int</w:t>
      </w:r>
      <w:proofErr w:type="spellEnd"/>
      <w:r w:rsidRPr="00872DBF">
        <w:rPr>
          <w:rFonts w:ascii="Times New Roman" w:hAnsi="Times New Roman" w:cs="Times New Roman"/>
          <w:sz w:val="28"/>
          <w:szCs w:val="28"/>
        </w:rPr>
        <w:t xml:space="preserve"> Phone) {</w:t>
      </w:r>
    </w:p>
    <w:p w:rsidR="00716F84" w:rsidRPr="00872DBF" w:rsidRDefault="00716F84" w:rsidP="009B5F21">
      <w:pPr>
        <w:jc w:val="both"/>
        <w:rPr>
          <w:rFonts w:ascii="Times New Roman" w:hAnsi="Times New Roman" w:cs="Times New Roman"/>
          <w:sz w:val="28"/>
          <w:szCs w:val="28"/>
        </w:rPr>
      </w:pPr>
      <w:proofErr w:type="spellStart"/>
      <w:r w:rsidRPr="00872DBF">
        <w:rPr>
          <w:rFonts w:ascii="Times New Roman" w:hAnsi="Times New Roman" w:cs="Times New Roman"/>
          <w:sz w:val="28"/>
          <w:szCs w:val="28"/>
        </w:rPr>
        <w:t>this.USN</w:t>
      </w:r>
      <w:proofErr w:type="spellEnd"/>
      <w:r w:rsidRPr="00872DBF">
        <w:rPr>
          <w:rFonts w:ascii="Times New Roman" w:hAnsi="Times New Roman" w:cs="Times New Roman"/>
          <w:sz w:val="28"/>
          <w:szCs w:val="28"/>
        </w:rPr>
        <w:t xml:space="preserve"> = USN;</w:t>
      </w:r>
    </w:p>
    <w:p w:rsidR="00716F84" w:rsidRPr="00872DBF" w:rsidRDefault="00716F84" w:rsidP="009B5F21">
      <w:pPr>
        <w:jc w:val="both"/>
        <w:rPr>
          <w:rFonts w:ascii="Times New Roman" w:hAnsi="Times New Roman" w:cs="Times New Roman"/>
          <w:sz w:val="28"/>
          <w:szCs w:val="28"/>
        </w:rPr>
      </w:pPr>
      <w:proofErr w:type="spellStart"/>
      <w:r w:rsidRPr="00872DBF">
        <w:rPr>
          <w:rFonts w:ascii="Times New Roman" w:hAnsi="Times New Roman" w:cs="Times New Roman"/>
          <w:sz w:val="28"/>
          <w:szCs w:val="28"/>
        </w:rPr>
        <w:t>this.Name</w:t>
      </w:r>
      <w:proofErr w:type="spellEnd"/>
      <w:r w:rsidRPr="00872DBF">
        <w:rPr>
          <w:rFonts w:ascii="Times New Roman" w:hAnsi="Times New Roman" w:cs="Times New Roman"/>
          <w:sz w:val="28"/>
          <w:szCs w:val="28"/>
        </w:rPr>
        <w:t xml:space="preserve"> = Name;</w:t>
      </w:r>
    </w:p>
    <w:p w:rsidR="00716F84" w:rsidRPr="00872DBF" w:rsidRDefault="00716F84" w:rsidP="009B5F21">
      <w:pPr>
        <w:jc w:val="both"/>
        <w:rPr>
          <w:rFonts w:ascii="Times New Roman" w:hAnsi="Times New Roman" w:cs="Times New Roman"/>
          <w:sz w:val="28"/>
          <w:szCs w:val="28"/>
        </w:rPr>
      </w:pPr>
      <w:proofErr w:type="spellStart"/>
      <w:r w:rsidRPr="00872DBF">
        <w:rPr>
          <w:rFonts w:ascii="Times New Roman" w:hAnsi="Times New Roman" w:cs="Times New Roman"/>
          <w:sz w:val="28"/>
          <w:szCs w:val="28"/>
        </w:rPr>
        <w:lastRenderedPageBreak/>
        <w:t>this.Branch</w:t>
      </w:r>
      <w:proofErr w:type="spellEnd"/>
      <w:r w:rsidRPr="00872DBF">
        <w:rPr>
          <w:rFonts w:ascii="Times New Roman" w:hAnsi="Times New Roman" w:cs="Times New Roman"/>
          <w:sz w:val="28"/>
          <w:szCs w:val="28"/>
        </w:rPr>
        <w:t xml:space="preserve"> = Branch;</w:t>
      </w:r>
    </w:p>
    <w:p w:rsidR="00716F84" w:rsidRPr="00872DBF" w:rsidRDefault="00716F84" w:rsidP="009B5F21">
      <w:pPr>
        <w:jc w:val="both"/>
        <w:rPr>
          <w:rFonts w:ascii="Times New Roman" w:hAnsi="Times New Roman" w:cs="Times New Roman"/>
          <w:sz w:val="28"/>
          <w:szCs w:val="28"/>
        </w:rPr>
      </w:pPr>
      <w:proofErr w:type="spellStart"/>
      <w:r w:rsidRPr="00872DBF">
        <w:rPr>
          <w:rFonts w:ascii="Times New Roman" w:hAnsi="Times New Roman" w:cs="Times New Roman"/>
          <w:sz w:val="28"/>
          <w:szCs w:val="28"/>
        </w:rPr>
        <w:t>this.Phone</w:t>
      </w:r>
      <w:proofErr w:type="spellEnd"/>
      <w:r w:rsidRPr="00872DBF">
        <w:rPr>
          <w:rFonts w:ascii="Times New Roman" w:hAnsi="Times New Roman" w:cs="Times New Roman"/>
          <w:sz w:val="28"/>
          <w:szCs w:val="28"/>
        </w:rPr>
        <w:t xml:space="preserve"> = Phone;</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sample client</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public</w:t>
      </w:r>
      <w:proofErr w:type="gramEnd"/>
      <w:r w:rsidRPr="00872DBF">
        <w:rPr>
          <w:rFonts w:ascii="Times New Roman" w:hAnsi="Times New Roman" w:cs="Times New Roman"/>
          <w:sz w:val="28"/>
          <w:szCs w:val="28"/>
        </w:rPr>
        <w:t xml:space="preserve"> static void main(String[] </w:t>
      </w:r>
      <w:proofErr w:type="spellStart"/>
      <w:r w:rsidRPr="00872DBF">
        <w:rPr>
          <w:rFonts w:ascii="Times New Roman" w:hAnsi="Times New Roman" w:cs="Times New Roman"/>
          <w:sz w:val="28"/>
          <w:szCs w:val="28"/>
        </w:rPr>
        <w:t>args</w:t>
      </w:r>
      <w:proofErr w:type="spellEnd"/>
      <w:r w:rsidRPr="00872DBF">
        <w:rPr>
          <w:rFonts w:ascii="Times New Roman" w:hAnsi="Times New Roman" w:cs="Times New Roman"/>
          <w:sz w:val="28"/>
          <w:szCs w:val="28"/>
        </w:rPr>
        <w:t>) {</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initialize an array that holds n objects of type Student</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Student[</w:t>
      </w:r>
      <w:proofErr w:type="gramEnd"/>
      <w:r w:rsidRPr="00872DBF">
        <w:rPr>
          <w:rFonts w:ascii="Times New Roman" w:hAnsi="Times New Roman" w:cs="Times New Roman"/>
          <w:sz w:val="28"/>
          <w:szCs w:val="28"/>
        </w:rPr>
        <w:t>] students = new Student[n];</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read in the data</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for</w:t>
      </w:r>
      <w:proofErr w:type="gramEnd"/>
      <w:r w:rsidRPr="00872DBF">
        <w:rPr>
          <w:rFonts w:ascii="Times New Roman" w:hAnsi="Times New Roman" w:cs="Times New Roman"/>
          <w:sz w:val="28"/>
          <w:szCs w:val="28"/>
        </w:rPr>
        <w:t xml:space="preserve"> (</w:t>
      </w:r>
      <w:proofErr w:type="spellStart"/>
      <w:r w:rsidRPr="00872DBF">
        <w:rPr>
          <w:rFonts w:ascii="Times New Roman" w:hAnsi="Times New Roman" w:cs="Times New Roman"/>
          <w:sz w:val="28"/>
          <w:szCs w:val="28"/>
        </w:rPr>
        <w:t>int</w:t>
      </w:r>
      <w:proofErr w:type="spellEnd"/>
      <w:r w:rsidRPr="00872DBF">
        <w:rPr>
          <w:rFonts w:ascii="Times New Roman" w:hAnsi="Times New Roman" w:cs="Times New Roman"/>
          <w:sz w:val="28"/>
          <w:szCs w:val="28"/>
        </w:rPr>
        <w:t xml:space="preserve"> </w:t>
      </w:r>
      <w:proofErr w:type="spellStart"/>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xml:space="preserve"> = 0; </w:t>
      </w:r>
      <w:proofErr w:type="spellStart"/>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xml:space="preserve"> &lt; n; </w:t>
      </w:r>
      <w:proofErr w:type="spellStart"/>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xml:space="preserve">String USN = </w:t>
      </w:r>
      <w:proofErr w:type="spellStart"/>
      <w:proofErr w:type="gramStart"/>
      <w:r w:rsidRPr="00872DBF">
        <w:rPr>
          <w:rFonts w:ascii="Times New Roman" w:hAnsi="Times New Roman" w:cs="Times New Roman"/>
          <w:sz w:val="28"/>
          <w:szCs w:val="28"/>
        </w:rPr>
        <w:t>StdIn.readString</w:t>
      </w:r>
      <w:proofErr w:type="spellEnd"/>
      <w:r w:rsidRPr="00872DBF">
        <w:rPr>
          <w:rFonts w:ascii="Times New Roman" w:hAnsi="Times New Roman" w:cs="Times New Roman"/>
          <w:sz w:val="28"/>
          <w:szCs w:val="28"/>
        </w:rPr>
        <w:t>(</w:t>
      </w:r>
      <w:proofErr w:type="gramEnd"/>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xml:space="preserve">String Name = </w:t>
      </w:r>
      <w:proofErr w:type="spellStart"/>
      <w:proofErr w:type="gramStart"/>
      <w:r w:rsidRPr="00872DBF">
        <w:rPr>
          <w:rFonts w:ascii="Times New Roman" w:hAnsi="Times New Roman" w:cs="Times New Roman"/>
          <w:sz w:val="28"/>
          <w:szCs w:val="28"/>
        </w:rPr>
        <w:t>StdIn.readString</w:t>
      </w:r>
      <w:proofErr w:type="spellEnd"/>
      <w:r w:rsidRPr="00872DBF">
        <w:rPr>
          <w:rFonts w:ascii="Times New Roman" w:hAnsi="Times New Roman" w:cs="Times New Roman"/>
          <w:sz w:val="28"/>
          <w:szCs w:val="28"/>
        </w:rPr>
        <w:t>(</w:t>
      </w:r>
      <w:proofErr w:type="gramEnd"/>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xml:space="preserve">String Branch = </w:t>
      </w:r>
      <w:proofErr w:type="spellStart"/>
      <w:proofErr w:type="gramStart"/>
      <w:r w:rsidRPr="00872DBF">
        <w:rPr>
          <w:rFonts w:ascii="Times New Roman" w:hAnsi="Times New Roman" w:cs="Times New Roman"/>
          <w:sz w:val="28"/>
          <w:szCs w:val="28"/>
        </w:rPr>
        <w:t>StdIn.readString</w:t>
      </w:r>
      <w:proofErr w:type="spellEnd"/>
      <w:r w:rsidRPr="00872DBF">
        <w:rPr>
          <w:rFonts w:ascii="Times New Roman" w:hAnsi="Times New Roman" w:cs="Times New Roman"/>
          <w:sz w:val="28"/>
          <w:szCs w:val="28"/>
        </w:rPr>
        <w:t>(</w:t>
      </w:r>
      <w:proofErr w:type="gramEnd"/>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proofErr w:type="spellStart"/>
      <w:proofErr w:type="gramStart"/>
      <w:r w:rsidRPr="00872DBF">
        <w:rPr>
          <w:rFonts w:ascii="Times New Roman" w:hAnsi="Times New Roman" w:cs="Times New Roman"/>
          <w:sz w:val="28"/>
          <w:szCs w:val="28"/>
        </w:rPr>
        <w:t>int</w:t>
      </w:r>
      <w:proofErr w:type="spellEnd"/>
      <w:proofErr w:type="gramEnd"/>
      <w:r w:rsidRPr="00872DBF">
        <w:rPr>
          <w:rFonts w:ascii="Times New Roman" w:hAnsi="Times New Roman" w:cs="Times New Roman"/>
          <w:sz w:val="28"/>
          <w:szCs w:val="28"/>
        </w:rPr>
        <w:t xml:space="preserve"> Phone = </w:t>
      </w:r>
      <w:proofErr w:type="spellStart"/>
      <w:r w:rsidRPr="00872DBF">
        <w:rPr>
          <w:rFonts w:ascii="Times New Roman" w:hAnsi="Times New Roman" w:cs="Times New Roman"/>
          <w:sz w:val="28"/>
          <w:szCs w:val="28"/>
        </w:rPr>
        <w:t>StdIn.readInt</w:t>
      </w:r>
      <w:proofErr w:type="spellEnd"/>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students[</w:t>
      </w:r>
      <w:proofErr w:type="spellStart"/>
      <w:proofErr w:type="gramEnd"/>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 new Student(USN, Name, Branch, Phone);</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print results</w:t>
      </w:r>
    </w:p>
    <w:p w:rsidR="00716F84" w:rsidRPr="00872DBF" w:rsidRDefault="00716F84" w:rsidP="009B5F21">
      <w:pPr>
        <w:jc w:val="both"/>
        <w:rPr>
          <w:rFonts w:ascii="Times New Roman" w:hAnsi="Times New Roman" w:cs="Times New Roman"/>
          <w:sz w:val="28"/>
          <w:szCs w:val="28"/>
        </w:rPr>
      </w:pPr>
      <w:proofErr w:type="spellStart"/>
      <w:r w:rsidRPr="00872DBF">
        <w:rPr>
          <w:rFonts w:ascii="Times New Roman" w:hAnsi="Times New Roman" w:cs="Times New Roman"/>
          <w:sz w:val="28"/>
          <w:szCs w:val="28"/>
        </w:rPr>
        <w:t>System.out.println</w:t>
      </w:r>
      <w:proofErr w:type="spellEnd"/>
      <w:r w:rsidRPr="00872DBF">
        <w:rPr>
          <w:rFonts w:ascii="Times New Roman" w:hAnsi="Times New Roman" w:cs="Times New Roman"/>
          <w:sz w:val="28"/>
          <w:szCs w:val="28"/>
        </w:rPr>
        <w:t>("Student USN"+"\t\t\</w:t>
      </w:r>
      <w:proofErr w:type="spellStart"/>
      <w:r w:rsidRPr="00872DBF">
        <w:rPr>
          <w:rFonts w:ascii="Times New Roman" w:hAnsi="Times New Roman" w:cs="Times New Roman"/>
          <w:sz w:val="28"/>
          <w:szCs w:val="28"/>
        </w:rPr>
        <w:t>t"+"Name</w:t>
      </w:r>
      <w:proofErr w:type="spellEnd"/>
      <w:r w:rsidRPr="00872DBF">
        <w:rPr>
          <w:rFonts w:ascii="Times New Roman" w:hAnsi="Times New Roman" w:cs="Times New Roman"/>
          <w:sz w:val="28"/>
          <w:szCs w:val="28"/>
        </w:rPr>
        <w:t>"+"\t\t\</w:t>
      </w:r>
      <w:proofErr w:type="spellStart"/>
      <w:r w:rsidRPr="00872DBF">
        <w:rPr>
          <w:rFonts w:ascii="Times New Roman" w:hAnsi="Times New Roman" w:cs="Times New Roman"/>
          <w:sz w:val="28"/>
          <w:szCs w:val="28"/>
        </w:rPr>
        <w:t>t"+"Branch</w:t>
      </w:r>
      <w:proofErr w:type="spellEnd"/>
      <w:r w:rsidRPr="00872DBF">
        <w:rPr>
          <w:rFonts w:ascii="Times New Roman" w:hAnsi="Times New Roman" w:cs="Times New Roman"/>
          <w:sz w:val="28"/>
          <w:szCs w:val="28"/>
        </w:rPr>
        <w:t>"+"\t\t\</w:t>
      </w:r>
      <w:proofErr w:type="spellStart"/>
      <w:r w:rsidRPr="00872DBF">
        <w:rPr>
          <w:rFonts w:ascii="Times New Roman" w:hAnsi="Times New Roman" w:cs="Times New Roman"/>
          <w:sz w:val="28"/>
          <w:szCs w:val="28"/>
        </w:rPr>
        <w:t>t"+"Phone</w:t>
      </w:r>
      <w:proofErr w:type="spellEnd"/>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proofErr w:type="gramStart"/>
      <w:r w:rsidRPr="00872DBF">
        <w:rPr>
          <w:rFonts w:ascii="Times New Roman" w:hAnsi="Times New Roman" w:cs="Times New Roman"/>
          <w:sz w:val="28"/>
          <w:szCs w:val="28"/>
        </w:rPr>
        <w:t>for</w:t>
      </w:r>
      <w:proofErr w:type="gramEnd"/>
      <w:r w:rsidRPr="00872DBF">
        <w:rPr>
          <w:rFonts w:ascii="Times New Roman" w:hAnsi="Times New Roman" w:cs="Times New Roman"/>
          <w:sz w:val="28"/>
          <w:szCs w:val="28"/>
        </w:rPr>
        <w:t xml:space="preserve"> (</w:t>
      </w:r>
      <w:proofErr w:type="spellStart"/>
      <w:r w:rsidRPr="00872DBF">
        <w:rPr>
          <w:rFonts w:ascii="Times New Roman" w:hAnsi="Times New Roman" w:cs="Times New Roman"/>
          <w:sz w:val="28"/>
          <w:szCs w:val="28"/>
        </w:rPr>
        <w:t>int</w:t>
      </w:r>
      <w:proofErr w:type="spellEnd"/>
      <w:r w:rsidRPr="00872DBF">
        <w:rPr>
          <w:rFonts w:ascii="Times New Roman" w:hAnsi="Times New Roman" w:cs="Times New Roman"/>
          <w:sz w:val="28"/>
          <w:szCs w:val="28"/>
        </w:rPr>
        <w:t xml:space="preserve"> </w:t>
      </w:r>
      <w:proofErr w:type="spellStart"/>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xml:space="preserve"> = 0; </w:t>
      </w:r>
      <w:proofErr w:type="spellStart"/>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xml:space="preserve"> &lt; n; </w:t>
      </w:r>
      <w:proofErr w:type="spellStart"/>
      <w:r w:rsidRPr="00872DBF">
        <w:rPr>
          <w:rFonts w:ascii="Times New Roman" w:hAnsi="Times New Roman" w:cs="Times New Roman"/>
          <w:sz w:val="28"/>
          <w:szCs w:val="28"/>
        </w:rPr>
        <w:t>i</w:t>
      </w:r>
      <w:proofErr w:type="spellEnd"/>
      <w:r w:rsidRPr="00872DBF">
        <w:rPr>
          <w:rFonts w:ascii="Times New Roman" w:hAnsi="Times New Roman" w:cs="Times New Roman"/>
          <w:sz w:val="28"/>
          <w:szCs w:val="28"/>
        </w:rPr>
        <w:t>++) {</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 Print Out Puts</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bCs/>
          <w:sz w:val="28"/>
          <w:szCs w:val="28"/>
        </w:rPr>
      </w:pPr>
      <w:r w:rsidRPr="00872DBF">
        <w:rPr>
          <w:rFonts w:ascii="Times New Roman" w:hAnsi="Times New Roman" w:cs="Times New Roman"/>
          <w:bCs/>
          <w:sz w:val="28"/>
          <w:szCs w:val="28"/>
        </w:rPr>
        <w:t>Step 2: Compile the Source Program</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sz w:val="28"/>
          <w:szCs w:val="28"/>
        </w:rPr>
        <w:t>$</w:t>
      </w:r>
      <w:proofErr w:type="spellStart"/>
      <w:r w:rsidRPr="00872DBF">
        <w:rPr>
          <w:rFonts w:ascii="Times New Roman" w:hAnsi="Times New Roman" w:cs="Times New Roman"/>
          <w:sz w:val="28"/>
          <w:szCs w:val="28"/>
        </w:rPr>
        <w:t>javac</w:t>
      </w:r>
      <w:proofErr w:type="spellEnd"/>
      <w:r w:rsidRPr="00872DBF">
        <w:rPr>
          <w:rFonts w:ascii="Times New Roman" w:hAnsi="Times New Roman" w:cs="Times New Roman"/>
          <w:sz w:val="28"/>
          <w:szCs w:val="28"/>
        </w:rPr>
        <w:t xml:space="preserve"> Student.java // Generates “</w:t>
      </w:r>
      <w:proofErr w:type="spellStart"/>
      <w:r w:rsidRPr="00872DBF">
        <w:rPr>
          <w:rFonts w:ascii="Times New Roman" w:hAnsi="Times New Roman" w:cs="Times New Roman"/>
          <w:sz w:val="28"/>
          <w:szCs w:val="28"/>
        </w:rPr>
        <w:t>Student.class</w:t>
      </w:r>
      <w:proofErr w:type="spellEnd"/>
      <w:r w:rsidRPr="00872DBF">
        <w:rPr>
          <w:rFonts w:ascii="Times New Roman" w:hAnsi="Times New Roman" w:cs="Times New Roman"/>
          <w:sz w:val="28"/>
          <w:szCs w:val="28"/>
        </w:rPr>
        <w:t xml:space="preserve">” (byte code for </w:t>
      </w:r>
      <w:proofErr w:type="spellStart"/>
      <w:r w:rsidRPr="00872DBF">
        <w:rPr>
          <w:rFonts w:ascii="Times New Roman" w:hAnsi="Times New Roman" w:cs="Times New Roman"/>
          <w:sz w:val="28"/>
          <w:szCs w:val="28"/>
        </w:rPr>
        <w:t>jvm</w:t>
      </w:r>
      <w:proofErr w:type="spellEnd"/>
      <w:r w:rsidRPr="00872DBF">
        <w:rPr>
          <w:rFonts w:ascii="Times New Roman" w:hAnsi="Times New Roman" w:cs="Times New Roman"/>
          <w:sz w:val="28"/>
          <w:szCs w:val="28"/>
        </w:rPr>
        <w:t>)</w:t>
      </w:r>
    </w:p>
    <w:p w:rsidR="00716F84" w:rsidRPr="00872DBF" w:rsidRDefault="00716F84" w:rsidP="009B5F21">
      <w:pPr>
        <w:jc w:val="both"/>
        <w:rPr>
          <w:rFonts w:ascii="Times New Roman" w:hAnsi="Times New Roman" w:cs="Times New Roman"/>
          <w:bCs/>
          <w:sz w:val="28"/>
          <w:szCs w:val="28"/>
        </w:rPr>
      </w:pPr>
      <w:r w:rsidRPr="00872DBF">
        <w:rPr>
          <w:rFonts w:ascii="Times New Roman" w:hAnsi="Times New Roman" w:cs="Times New Roman"/>
          <w:bCs/>
          <w:sz w:val="28"/>
          <w:szCs w:val="28"/>
        </w:rPr>
        <w:t xml:space="preserve">Step 3: Run Java </w:t>
      </w:r>
      <w:proofErr w:type="gramStart"/>
      <w:r w:rsidRPr="00872DBF">
        <w:rPr>
          <w:rFonts w:ascii="Times New Roman" w:hAnsi="Times New Roman" w:cs="Times New Roman"/>
          <w:bCs/>
          <w:sz w:val="28"/>
          <w:szCs w:val="28"/>
        </w:rPr>
        <w:t>Application(</w:t>
      </w:r>
      <w:proofErr w:type="gramEnd"/>
      <w:r w:rsidRPr="00872DBF">
        <w:rPr>
          <w:rFonts w:ascii="Times New Roman" w:hAnsi="Times New Roman" w:cs="Times New Roman"/>
          <w:bCs/>
          <w:sz w:val="28"/>
          <w:szCs w:val="28"/>
        </w:rPr>
        <w:t>Program)</w:t>
      </w:r>
    </w:p>
    <w:p w:rsidR="00716F84" w:rsidRPr="00872DBF" w:rsidRDefault="00716F84" w:rsidP="009B5F21">
      <w:pPr>
        <w:jc w:val="both"/>
        <w:rPr>
          <w:rFonts w:ascii="Times New Roman" w:hAnsi="Times New Roman" w:cs="Times New Roman"/>
          <w:sz w:val="28"/>
          <w:szCs w:val="28"/>
        </w:rPr>
      </w:pPr>
      <w:r w:rsidRPr="00872DBF">
        <w:rPr>
          <w:rFonts w:ascii="Times New Roman" w:hAnsi="Times New Roman" w:cs="Times New Roman"/>
          <w:bCs/>
          <w:sz w:val="28"/>
          <w:szCs w:val="28"/>
        </w:rPr>
        <w:lastRenderedPageBreak/>
        <w:t>$</w:t>
      </w:r>
      <w:r w:rsidRPr="00872DBF">
        <w:rPr>
          <w:rFonts w:ascii="Times New Roman" w:hAnsi="Times New Roman" w:cs="Times New Roman"/>
          <w:sz w:val="28"/>
          <w:szCs w:val="28"/>
        </w:rPr>
        <w:t>java Student</w:t>
      </w:r>
    </w:p>
    <w:p w:rsidR="006D00D3" w:rsidRPr="00872DBF" w:rsidRDefault="006D00D3" w:rsidP="009B5F21">
      <w:pPr>
        <w:jc w:val="both"/>
        <w:rPr>
          <w:rFonts w:ascii="Times New Roman" w:hAnsi="Times New Roman" w:cs="Times New Roman"/>
          <w:sz w:val="28"/>
          <w:szCs w:val="28"/>
        </w:rPr>
      </w:pPr>
    </w:p>
    <w:p w:rsidR="00496A64" w:rsidRPr="009B5F21" w:rsidRDefault="00496A64"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B) Write a Java program to implement the Stack using arrays. Write </w:t>
      </w:r>
      <w:proofErr w:type="gramStart"/>
      <w:r w:rsidRPr="009B5F21">
        <w:rPr>
          <w:rFonts w:ascii="Times New Roman" w:hAnsi="Times New Roman" w:cs="Times New Roman"/>
          <w:b/>
          <w:bCs/>
          <w:color w:val="00000A"/>
          <w:sz w:val="28"/>
          <w:szCs w:val="28"/>
        </w:rPr>
        <w:t>Push(</w:t>
      </w:r>
      <w:proofErr w:type="gramEnd"/>
      <w:r w:rsidRPr="009B5F21">
        <w:rPr>
          <w:rFonts w:ascii="Times New Roman" w:hAnsi="Times New Roman" w:cs="Times New Roman"/>
          <w:b/>
          <w:bCs/>
          <w:color w:val="00000A"/>
          <w:sz w:val="28"/>
          <w:szCs w:val="28"/>
        </w:rPr>
        <w:t>), Pop(), and Display() methods to demonstrate its working.</w:t>
      </w:r>
    </w:p>
    <w:p w:rsidR="00872DBF" w:rsidRDefault="00872DBF"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1: </w:t>
      </w:r>
      <w:r w:rsidRPr="009B5F21">
        <w:rPr>
          <w:rFonts w:ascii="Times New Roman" w:hAnsi="Times New Roman" w:cs="Times New Roman"/>
          <w:color w:val="00000A"/>
          <w:sz w:val="28"/>
          <w:szCs w:val="28"/>
        </w:rPr>
        <w:t xml:space="preserve">Crate a Java File of a Stack Class with Data Members &amp; Methods </w:t>
      </w:r>
      <w:proofErr w:type="gramStart"/>
      <w:r w:rsidRPr="009B5F21">
        <w:rPr>
          <w:rFonts w:ascii="Times New Roman" w:hAnsi="Times New Roman" w:cs="Times New Roman"/>
          <w:color w:val="00000A"/>
          <w:sz w:val="28"/>
          <w:szCs w:val="28"/>
        </w:rPr>
        <w:t>( ---</w:t>
      </w:r>
      <w:proofErr w:type="gramEnd"/>
      <w:r w:rsidRPr="009B5F21">
        <w:rPr>
          <w:rFonts w:ascii="Times New Roman" w:hAnsi="Times New Roman" w:cs="Times New Roman"/>
          <w:color w:val="00000A"/>
          <w:sz w:val="28"/>
          <w:szCs w:val="28"/>
        </w:rPr>
        <w:t xml:space="preserve"> Stack.java --- )</w:t>
      </w:r>
    </w:p>
    <w:p w:rsidR="00872DBF" w:rsidRDefault="00872DBF" w:rsidP="009B5F21">
      <w:pPr>
        <w:autoSpaceDE w:val="0"/>
        <w:autoSpaceDN w:val="0"/>
        <w:adjustRightInd w:val="0"/>
        <w:spacing w:after="0" w:line="240" w:lineRule="auto"/>
        <w:jc w:val="both"/>
        <w:rPr>
          <w:rFonts w:ascii="Times New Roman" w:hAnsi="Times New Roman" w:cs="Times New Roman"/>
          <w:color w:val="00000A"/>
          <w:sz w:val="28"/>
          <w:szCs w:val="28"/>
        </w:rPr>
      </w:pP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import</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java.util.Arrays</w:t>
      </w:r>
      <w:proofErr w:type="spellEnd"/>
      <w:r w:rsidRPr="009B5F21">
        <w:rPr>
          <w:rFonts w:ascii="Times New Roman" w:hAnsi="Times New Roman" w:cs="Times New Roman"/>
          <w:color w:val="00000A"/>
          <w:sz w:val="28"/>
          <w:szCs w:val="28"/>
        </w:rPr>
        <w:t>; ------------------------------------_ Packages</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class Stack{</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private</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top; // Data Members</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int</w:t>
      </w:r>
      <w:proofErr w:type="spellEnd"/>
      <w:proofErr w:type="gramEnd"/>
      <w:r w:rsidRPr="009B5F21">
        <w:rPr>
          <w:rFonts w:ascii="Times New Roman" w:hAnsi="Times New Roman" w:cs="Times New Roman"/>
          <w:color w:val="00000A"/>
          <w:sz w:val="28"/>
          <w:szCs w:val="28"/>
        </w:rPr>
        <w:t xml:space="preserve"> size; // Data Members</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stack ; // Data Members</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Member function to initialize Array</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Stack(</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arraySize</w:t>
      </w:r>
      <w:proofErr w:type="spellEnd"/>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Initialize Size</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Member function to insert element into an Array</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void push(</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value){</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Check Status of Stack (FULL) &amp; Insert New Element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72DBF" w:rsidRDefault="00872DBF" w:rsidP="009B5F21">
      <w:pPr>
        <w:autoSpaceDE w:val="0"/>
        <w:autoSpaceDN w:val="0"/>
        <w:adjustRightInd w:val="0"/>
        <w:spacing w:after="0" w:line="240" w:lineRule="auto"/>
        <w:jc w:val="both"/>
        <w:rPr>
          <w:rFonts w:ascii="Times New Roman" w:hAnsi="Times New Roman" w:cs="Times New Roman"/>
          <w:color w:val="00000A"/>
          <w:sz w:val="28"/>
          <w:szCs w:val="28"/>
        </w:rPr>
      </w:pP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Member function to Delete an element from Stack Array</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void pop(){</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Check Emptiness of Stack Array</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void display(){</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for(</w:t>
      </w:r>
      <w:proofErr w:type="spellStart"/>
      <w:proofErr w:type="gramEnd"/>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=0;i&lt;=</w:t>
      </w:r>
      <w:proofErr w:type="spellStart"/>
      <w:r w:rsidRPr="009B5F21">
        <w:rPr>
          <w:rFonts w:ascii="Times New Roman" w:hAnsi="Times New Roman" w:cs="Times New Roman"/>
          <w:color w:val="00000A"/>
          <w:sz w:val="28"/>
          <w:szCs w:val="28"/>
        </w:rPr>
        <w:t>top;i</w:t>
      </w:r>
      <w:proofErr w:type="spellEnd"/>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Display Contents of Stack Array</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2: </w:t>
      </w:r>
      <w:r w:rsidRPr="009B5F21">
        <w:rPr>
          <w:rFonts w:ascii="Times New Roman" w:hAnsi="Times New Roman" w:cs="Times New Roman"/>
          <w:color w:val="00000A"/>
          <w:sz w:val="28"/>
          <w:szCs w:val="28"/>
        </w:rPr>
        <w:t xml:space="preserve">Create a </w:t>
      </w:r>
      <w:proofErr w:type="spellStart"/>
      <w:r w:rsidRPr="009B5F21">
        <w:rPr>
          <w:rFonts w:ascii="Times New Roman" w:hAnsi="Times New Roman" w:cs="Times New Roman"/>
          <w:color w:val="00000A"/>
          <w:sz w:val="28"/>
          <w:szCs w:val="28"/>
        </w:rPr>
        <w:t>StackDemo</w:t>
      </w:r>
      <w:proofErr w:type="spellEnd"/>
      <w:r w:rsidRPr="009B5F21">
        <w:rPr>
          <w:rFonts w:ascii="Times New Roman" w:hAnsi="Times New Roman" w:cs="Times New Roman"/>
          <w:color w:val="00000A"/>
          <w:sz w:val="28"/>
          <w:szCs w:val="28"/>
        </w:rPr>
        <w:t xml:space="preserve"> Implementation file </w:t>
      </w:r>
      <w:proofErr w:type="gramStart"/>
      <w:r w:rsidRPr="009B5F21">
        <w:rPr>
          <w:rFonts w:ascii="Times New Roman" w:hAnsi="Times New Roman" w:cs="Times New Roman"/>
          <w:color w:val="00000A"/>
          <w:sz w:val="28"/>
          <w:szCs w:val="28"/>
        </w:rPr>
        <w:t>( ---</w:t>
      </w:r>
      <w:proofErr w:type="gramEnd"/>
      <w:r w:rsidRPr="009B5F21">
        <w:rPr>
          <w:rFonts w:ascii="Times New Roman" w:hAnsi="Times New Roman" w:cs="Times New Roman"/>
          <w:color w:val="00000A"/>
          <w:sz w:val="28"/>
          <w:szCs w:val="28"/>
        </w:rPr>
        <w:t xml:space="preserve"> StackDemo.java --- )</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class </w:t>
      </w:r>
      <w:proofErr w:type="spellStart"/>
      <w:r w:rsidRPr="009B5F21">
        <w:rPr>
          <w:rFonts w:ascii="Times New Roman" w:hAnsi="Times New Roman" w:cs="Times New Roman"/>
          <w:color w:val="00000A"/>
          <w:sz w:val="28"/>
          <w:szCs w:val="28"/>
        </w:rPr>
        <w:t>StackDemo</w:t>
      </w:r>
      <w:proofErr w:type="spellEnd"/>
      <w:r w:rsidRPr="009B5F21">
        <w:rPr>
          <w:rFonts w:ascii="Times New Roman" w:hAnsi="Times New Roman" w:cs="Times New Roman"/>
          <w:color w:val="00000A"/>
          <w:sz w:val="28"/>
          <w:szCs w:val="28"/>
        </w:rPr>
        <w:t xml:space="preserve"> {</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static void main(String[] </w:t>
      </w:r>
      <w:proofErr w:type="spellStart"/>
      <w:r w:rsidRPr="009B5F21">
        <w:rPr>
          <w:rFonts w:ascii="Times New Roman" w:hAnsi="Times New Roman" w:cs="Times New Roman"/>
          <w:color w:val="00000A"/>
          <w:sz w:val="28"/>
          <w:szCs w:val="28"/>
        </w:rPr>
        <w:t>args</w:t>
      </w:r>
      <w:proofErr w:type="spellEnd"/>
      <w:r w:rsidRPr="009B5F21">
        <w:rPr>
          <w:rFonts w:ascii="Times New Roman" w:hAnsi="Times New Roman" w:cs="Times New Roman"/>
          <w:color w:val="00000A"/>
          <w:sz w:val="28"/>
          <w:szCs w:val="28"/>
        </w:rPr>
        <w:t>) {</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Stack </w:t>
      </w:r>
      <w:proofErr w:type="spellStart"/>
      <w:r w:rsidRPr="009B5F21">
        <w:rPr>
          <w:rFonts w:ascii="Times New Roman" w:hAnsi="Times New Roman" w:cs="Times New Roman"/>
          <w:color w:val="00000A"/>
          <w:sz w:val="28"/>
          <w:szCs w:val="28"/>
        </w:rPr>
        <w:t>newStack</w:t>
      </w:r>
      <w:proofErr w:type="spellEnd"/>
      <w:r w:rsidRPr="009B5F21">
        <w:rPr>
          <w:rFonts w:ascii="Times New Roman" w:hAnsi="Times New Roman" w:cs="Times New Roman"/>
          <w:color w:val="00000A"/>
          <w:sz w:val="28"/>
          <w:szCs w:val="28"/>
        </w:rPr>
        <w:t xml:space="preserve"> = new </w:t>
      </w:r>
      <w:proofErr w:type="gramStart"/>
      <w:r w:rsidRPr="009B5F21">
        <w:rPr>
          <w:rFonts w:ascii="Times New Roman" w:hAnsi="Times New Roman" w:cs="Times New Roman"/>
          <w:color w:val="00000A"/>
          <w:sz w:val="28"/>
          <w:szCs w:val="28"/>
        </w:rPr>
        <w:t>Stack(</w:t>
      </w:r>
      <w:proofErr w:type="gramEnd"/>
      <w:r w:rsidRPr="009B5F21">
        <w:rPr>
          <w:rFonts w:ascii="Times New Roman" w:hAnsi="Times New Roman" w:cs="Times New Roman"/>
          <w:color w:val="00000A"/>
          <w:sz w:val="28"/>
          <w:szCs w:val="28"/>
        </w:rPr>
        <w:t>n); // // Initialize an array that holds n objects of type Stack</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 Invoke Different Operations</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newStack.push</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element); // Inserting New Element to Stack Top</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newStack.display</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 Displaying Status of Stack</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newStack.pop</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 Removing an Element of Stack Top</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newStack.display</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 Displaying Status of Stack</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72DBF" w:rsidRDefault="00872DBF"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496A64" w:rsidRPr="009B5F21" w:rsidRDefault="00496A64"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Step 3: Compile Both Files </w:t>
      </w:r>
      <w:proofErr w:type="gramStart"/>
      <w:r w:rsidRPr="009B5F21">
        <w:rPr>
          <w:rFonts w:ascii="Times New Roman" w:hAnsi="Times New Roman" w:cs="Times New Roman"/>
          <w:b/>
          <w:bCs/>
          <w:color w:val="00000A"/>
          <w:sz w:val="28"/>
          <w:szCs w:val="28"/>
        </w:rPr>
        <w:t>( Stack.java</w:t>
      </w:r>
      <w:proofErr w:type="gramEnd"/>
      <w:r w:rsidRPr="009B5F21">
        <w:rPr>
          <w:rFonts w:ascii="Times New Roman" w:hAnsi="Times New Roman" w:cs="Times New Roman"/>
          <w:b/>
          <w:bCs/>
          <w:color w:val="00000A"/>
          <w:sz w:val="28"/>
          <w:szCs w:val="28"/>
        </w:rPr>
        <w:t xml:space="preserve"> &amp; StackDemo.java)</w:t>
      </w:r>
    </w:p>
    <w:p w:rsidR="00496A64" w:rsidRPr="009B5F21" w:rsidRDefault="00496A64"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 </w:t>
      </w:r>
      <w:proofErr w:type="spellStart"/>
      <w:proofErr w:type="gramStart"/>
      <w:r w:rsidRPr="009B5F21">
        <w:rPr>
          <w:rFonts w:ascii="Times New Roman" w:hAnsi="Times New Roman" w:cs="Times New Roman"/>
          <w:color w:val="00000A"/>
          <w:sz w:val="28"/>
          <w:szCs w:val="28"/>
        </w:rPr>
        <w:t>javac</w:t>
      </w:r>
      <w:proofErr w:type="spellEnd"/>
      <w:proofErr w:type="gramEnd"/>
      <w:r w:rsidRPr="009B5F21">
        <w:rPr>
          <w:rFonts w:ascii="Times New Roman" w:hAnsi="Times New Roman" w:cs="Times New Roman"/>
          <w:color w:val="00000A"/>
          <w:sz w:val="28"/>
          <w:szCs w:val="28"/>
        </w:rPr>
        <w:t xml:space="preserve"> Stack.java StackDemo.java</w:t>
      </w:r>
    </w:p>
    <w:p w:rsidR="00496A64" w:rsidRPr="009B5F21" w:rsidRDefault="00496A64"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Step 4: Run the </w:t>
      </w:r>
      <w:proofErr w:type="spellStart"/>
      <w:r w:rsidRPr="009B5F21">
        <w:rPr>
          <w:rFonts w:ascii="Times New Roman" w:hAnsi="Times New Roman" w:cs="Times New Roman"/>
          <w:b/>
          <w:bCs/>
          <w:color w:val="00000A"/>
          <w:sz w:val="28"/>
          <w:szCs w:val="28"/>
        </w:rPr>
        <w:t>StackDemo</w:t>
      </w:r>
      <w:proofErr w:type="spellEnd"/>
    </w:p>
    <w:p w:rsidR="006D00D3" w:rsidRPr="009B5F21" w:rsidRDefault="00496A64" w:rsidP="009B5F21">
      <w:pPr>
        <w:jc w:val="both"/>
        <w:rPr>
          <w:rFonts w:ascii="Times New Roman" w:hAnsi="Times New Roman" w:cs="Times New Roman"/>
          <w:b/>
          <w:sz w:val="28"/>
          <w:szCs w:val="28"/>
        </w:rPr>
      </w:pPr>
      <w:r w:rsidRPr="009B5F21">
        <w:rPr>
          <w:rFonts w:ascii="Times New Roman" w:hAnsi="Times New Roman" w:cs="Times New Roman"/>
          <w:b/>
          <w:bCs/>
          <w:color w:val="00000A"/>
          <w:sz w:val="28"/>
          <w:szCs w:val="28"/>
        </w:rPr>
        <w:t xml:space="preserve">$ </w:t>
      </w:r>
      <w:proofErr w:type="gramStart"/>
      <w:r w:rsidRPr="009B5F21">
        <w:rPr>
          <w:rFonts w:ascii="Times New Roman" w:hAnsi="Times New Roman" w:cs="Times New Roman"/>
          <w:color w:val="00000A"/>
          <w:sz w:val="28"/>
          <w:szCs w:val="28"/>
        </w:rPr>
        <w:t>java</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StackDemo</w:t>
      </w:r>
      <w:proofErr w:type="spellEnd"/>
    </w:p>
    <w:p w:rsidR="00826981" w:rsidRPr="009B5F21" w:rsidRDefault="00826981" w:rsidP="009B5F21">
      <w:pPr>
        <w:jc w:val="both"/>
        <w:rPr>
          <w:rFonts w:ascii="Times New Roman" w:hAnsi="Times New Roman" w:cs="Times New Roman"/>
          <w:b/>
          <w:sz w:val="28"/>
          <w:szCs w:val="28"/>
        </w:rPr>
      </w:pPr>
    </w:p>
    <w:p w:rsidR="00826981" w:rsidRPr="009B5F21" w:rsidRDefault="00826981" w:rsidP="009B5F21">
      <w:pPr>
        <w:jc w:val="both"/>
        <w:rPr>
          <w:rFonts w:ascii="Times New Roman" w:hAnsi="Times New Roman" w:cs="Times New Roman"/>
          <w:b/>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2 A. Design a superclass called Staff with details as </w:t>
      </w:r>
      <w:proofErr w:type="spellStart"/>
      <w:r w:rsidRPr="009B5F21">
        <w:rPr>
          <w:rFonts w:ascii="Times New Roman" w:hAnsi="Times New Roman" w:cs="Times New Roman"/>
          <w:b/>
          <w:bCs/>
          <w:color w:val="00000A"/>
          <w:sz w:val="28"/>
          <w:szCs w:val="28"/>
        </w:rPr>
        <w:t>StaffId</w:t>
      </w:r>
      <w:proofErr w:type="spellEnd"/>
      <w:r w:rsidRPr="009B5F21">
        <w:rPr>
          <w:rFonts w:ascii="Times New Roman" w:hAnsi="Times New Roman" w:cs="Times New Roman"/>
          <w:b/>
          <w:bCs/>
          <w:color w:val="00000A"/>
          <w:sz w:val="28"/>
          <w:szCs w:val="28"/>
        </w:rPr>
        <w:t xml:space="preserve">, Name, Phone, </w:t>
      </w:r>
      <w:proofErr w:type="gramStart"/>
      <w:r w:rsidRPr="009B5F21">
        <w:rPr>
          <w:rFonts w:ascii="Times New Roman" w:hAnsi="Times New Roman" w:cs="Times New Roman"/>
          <w:b/>
          <w:bCs/>
          <w:color w:val="00000A"/>
          <w:sz w:val="28"/>
          <w:szCs w:val="28"/>
        </w:rPr>
        <w:t>Salary</w:t>
      </w:r>
      <w:proofErr w:type="gramEnd"/>
      <w:r w:rsidRPr="009B5F21">
        <w:rPr>
          <w:rFonts w:ascii="Times New Roman" w:hAnsi="Times New Roman" w:cs="Times New Roman"/>
          <w:b/>
          <w:bCs/>
          <w:color w:val="00000A"/>
          <w:sz w:val="28"/>
          <w:szCs w:val="28"/>
        </w:rPr>
        <w:t>. Extend this class by</w:t>
      </w:r>
      <w:r w:rsidR="00872DBF">
        <w:rPr>
          <w:rFonts w:ascii="Times New Roman" w:hAnsi="Times New Roman" w:cs="Times New Roman"/>
          <w:b/>
          <w:bCs/>
          <w:color w:val="00000A"/>
          <w:sz w:val="28"/>
          <w:szCs w:val="28"/>
        </w:rPr>
        <w:t xml:space="preserve"> </w:t>
      </w:r>
      <w:r w:rsidRPr="009B5F21">
        <w:rPr>
          <w:rFonts w:ascii="Times New Roman" w:hAnsi="Times New Roman" w:cs="Times New Roman"/>
          <w:b/>
          <w:bCs/>
          <w:color w:val="00000A"/>
          <w:sz w:val="28"/>
          <w:szCs w:val="28"/>
        </w:rPr>
        <w:t>writing three subclasses namely Teaching (domain, publications), Technical (skills), and Contract (period).</w:t>
      </w:r>
    </w:p>
    <w:p w:rsidR="003D623A" w:rsidRDefault="003D623A"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Write a Java program to read and display at least 3 staff objects of all three categories.</w:t>
      </w:r>
    </w:p>
    <w:p w:rsidR="00872DBF" w:rsidRPr="009B5F21" w:rsidRDefault="00872DBF"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The Program illustrates Inheritance or Superclass - Subclass Concept: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Inheritance allows one class to reuse the functionality provided by its </w:t>
      </w:r>
      <w:proofErr w:type="spellStart"/>
      <w:r w:rsidRPr="009B5F21">
        <w:rPr>
          <w:rFonts w:ascii="Times New Roman" w:hAnsi="Times New Roman" w:cs="Times New Roman"/>
          <w:color w:val="00000A"/>
          <w:sz w:val="28"/>
          <w:szCs w:val="28"/>
        </w:rPr>
        <w:t>superclasses</w:t>
      </w:r>
      <w:proofErr w:type="spellEnd"/>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The extends</w:t>
      </w:r>
      <w:proofErr w:type="gramEnd"/>
      <w:r w:rsidRPr="009B5F21">
        <w:rPr>
          <w:rFonts w:ascii="Times New Roman" w:hAnsi="Times New Roman" w:cs="Times New Roman"/>
          <w:color w:val="00000A"/>
          <w:sz w:val="28"/>
          <w:szCs w:val="28"/>
        </w:rPr>
        <w:t xml:space="preserve"> clause in a class</w:t>
      </w:r>
      <w:r w:rsidR="00872DBF">
        <w:rPr>
          <w:rFonts w:ascii="Times New Roman" w:hAnsi="Times New Roman" w:cs="Times New Roman"/>
          <w:color w:val="00000A"/>
          <w:sz w:val="28"/>
          <w:szCs w:val="28"/>
        </w:rPr>
        <w:t xml:space="preserve"> </w:t>
      </w:r>
      <w:r w:rsidRPr="009B5F21">
        <w:rPr>
          <w:rFonts w:ascii="Times New Roman" w:hAnsi="Times New Roman" w:cs="Times New Roman"/>
          <w:color w:val="00000A"/>
          <w:sz w:val="28"/>
          <w:szCs w:val="28"/>
        </w:rPr>
        <w:t>declaration establishes an inheritance relationship between two classes.</w:t>
      </w:r>
    </w:p>
    <w:p w:rsidR="003D623A"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Note </w:t>
      </w:r>
      <w:r w:rsidRPr="009B5F21">
        <w:rPr>
          <w:rFonts w:ascii="Times New Roman" w:hAnsi="Times New Roman" w:cs="Times New Roman"/>
          <w:color w:val="00000A"/>
          <w:sz w:val="28"/>
          <w:szCs w:val="28"/>
        </w:rPr>
        <w:t xml:space="preserve">that </w:t>
      </w:r>
      <w:proofErr w:type="gramStart"/>
      <w:r w:rsidRPr="009B5F21">
        <w:rPr>
          <w:rFonts w:ascii="Times New Roman" w:hAnsi="Times New Roman" w:cs="Times New Roman"/>
          <w:color w:val="00000A"/>
          <w:sz w:val="28"/>
          <w:szCs w:val="28"/>
        </w:rPr>
        <w:t>A</w:t>
      </w:r>
      <w:proofErr w:type="gramEnd"/>
      <w:r w:rsidRPr="009B5F21">
        <w:rPr>
          <w:rFonts w:ascii="Times New Roman" w:hAnsi="Times New Roman" w:cs="Times New Roman"/>
          <w:color w:val="00000A"/>
          <w:sz w:val="28"/>
          <w:szCs w:val="28"/>
        </w:rPr>
        <w:t xml:space="preserve"> class may directly extend only one superclass. Each of those subclasses may itself have several</w:t>
      </w:r>
      <w:r w:rsidR="00872DBF">
        <w:rPr>
          <w:rFonts w:ascii="Times New Roman" w:hAnsi="Times New Roman" w:cs="Times New Roman"/>
          <w:color w:val="00000A"/>
          <w:sz w:val="28"/>
          <w:szCs w:val="28"/>
        </w:rPr>
        <w:t xml:space="preserve"> </w:t>
      </w:r>
      <w:r w:rsidRPr="009B5F21">
        <w:rPr>
          <w:rFonts w:ascii="Times New Roman" w:hAnsi="Times New Roman" w:cs="Times New Roman"/>
          <w:color w:val="00000A"/>
          <w:sz w:val="28"/>
          <w:szCs w:val="28"/>
        </w:rPr>
        <w:t>subclasses</w:t>
      </w:r>
    </w:p>
    <w:p w:rsidR="00872DBF" w:rsidRPr="009B5F21" w:rsidRDefault="00872DBF" w:rsidP="009B5F21">
      <w:pPr>
        <w:autoSpaceDE w:val="0"/>
        <w:autoSpaceDN w:val="0"/>
        <w:adjustRightInd w:val="0"/>
        <w:spacing w:after="0" w:line="240" w:lineRule="auto"/>
        <w:jc w:val="both"/>
        <w:rPr>
          <w:rFonts w:ascii="Times New Roman" w:hAnsi="Times New Roman" w:cs="Times New Roman"/>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1: </w:t>
      </w:r>
      <w:r w:rsidRPr="009B5F21">
        <w:rPr>
          <w:rFonts w:ascii="Times New Roman" w:hAnsi="Times New Roman" w:cs="Times New Roman"/>
          <w:color w:val="00000A"/>
          <w:sz w:val="28"/>
          <w:szCs w:val="28"/>
        </w:rPr>
        <w:t xml:space="preserve">Create a Superclass </w:t>
      </w:r>
      <w:r w:rsidRPr="009B5F21">
        <w:rPr>
          <w:rFonts w:ascii="Times New Roman" w:hAnsi="Times New Roman" w:cs="Times New Roman"/>
          <w:b/>
          <w:bCs/>
          <w:color w:val="00000A"/>
          <w:sz w:val="28"/>
          <w:szCs w:val="28"/>
        </w:rPr>
        <w:t xml:space="preserve">“Staff” </w:t>
      </w:r>
      <w:r w:rsidRPr="009B5F21">
        <w:rPr>
          <w:rFonts w:ascii="Times New Roman" w:hAnsi="Times New Roman" w:cs="Times New Roman"/>
          <w:color w:val="00000A"/>
          <w:sz w:val="28"/>
          <w:szCs w:val="28"/>
        </w:rPr>
        <w:t xml:space="preserve">with </w:t>
      </w:r>
      <w:proofErr w:type="spellStart"/>
      <w:r w:rsidRPr="009B5F21">
        <w:rPr>
          <w:rFonts w:ascii="Times New Roman" w:hAnsi="Times New Roman" w:cs="Times New Roman"/>
          <w:color w:val="00000A"/>
          <w:sz w:val="28"/>
          <w:szCs w:val="28"/>
        </w:rPr>
        <w:t>StaffId</w:t>
      </w:r>
      <w:proofErr w:type="spellEnd"/>
      <w:r w:rsidRPr="009B5F21">
        <w:rPr>
          <w:rFonts w:ascii="Times New Roman" w:hAnsi="Times New Roman" w:cs="Times New Roman"/>
          <w:color w:val="00000A"/>
          <w:sz w:val="28"/>
          <w:szCs w:val="28"/>
        </w:rPr>
        <w:t xml:space="preserve">, Name, Phone, </w:t>
      </w:r>
      <w:proofErr w:type="gramStart"/>
      <w:r w:rsidRPr="009B5F21">
        <w:rPr>
          <w:rFonts w:ascii="Times New Roman" w:hAnsi="Times New Roman" w:cs="Times New Roman"/>
          <w:color w:val="00000A"/>
          <w:sz w:val="28"/>
          <w:szCs w:val="28"/>
        </w:rPr>
        <w:t>Salary</w:t>
      </w:r>
      <w:proofErr w:type="gramEnd"/>
      <w:r w:rsidRPr="009B5F21">
        <w:rPr>
          <w:rFonts w:ascii="Times New Roman" w:hAnsi="Times New Roman" w:cs="Times New Roman"/>
          <w:color w:val="00000A"/>
          <w:sz w:val="28"/>
          <w:szCs w:val="28"/>
        </w:rPr>
        <w:t>.</w:t>
      </w:r>
    </w:p>
    <w:p w:rsidR="00872DBF" w:rsidRDefault="00872DBF" w:rsidP="009B5F21">
      <w:pPr>
        <w:autoSpaceDE w:val="0"/>
        <w:autoSpaceDN w:val="0"/>
        <w:adjustRightInd w:val="0"/>
        <w:spacing w:after="0" w:line="240" w:lineRule="auto"/>
        <w:jc w:val="both"/>
        <w:rPr>
          <w:rFonts w:ascii="Times New Roman" w:hAnsi="Times New Roman" w:cs="Times New Roman"/>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staff</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String </w:t>
      </w:r>
      <w:proofErr w:type="spellStart"/>
      <w:r w:rsidRPr="009B5F21">
        <w:rPr>
          <w:rFonts w:ascii="Times New Roman" w:hAnsi="Times New Roman" w:cs="Times New Roman"/>
          <w:color w:val="00000A"/>
          <w:sz w:val="28"/>
          <w:szCs w:val="28"/>
        </w:rPr>
        <w:t>StaffId</w:t>
      </w:r>
      <w:proofErr w:type="spellEnd"/>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String Name;</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int</w:t>
      </w:r>
      <w:proofErr w:type="spellEnd"/>
      <w:proofErr w:type="gramEnd"/>
      <w:r w:rsidRPr="009B5F21">
        <w:rPr>
          <w:rFonts w:ascii="Times New Roman" w:hAnsi="Times New Roman" w:cs="Times New Roman"/>
          <w:color w:val="00000A"/>
          <w:sz w:val="28"/>
          <w:szCs w:val="28"/>
        </w:rPr>
        <w:t xml:space="preserve"> Phone;</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int</w:t>
      </w:r>
      <w:proofErr w:type="spellEnd"/>
      <w:proofErr w:type="gramEnd"/>
      <w:r w:rsidRPr="009B5F21">
        <w:rPr>
          <w:rFonts w:ascii="Times New Roman" w:hAnsi="Times New Roman" w:cs="Times New Roman"/>
          <w:color w:val="00000A"/>
          <w:sz w:val="28"/>
          <w:szCs w:val="28"/>
        </w:rPr>
        <w:t xml:space="preserve"> Salary;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staff(</w:t>
      </w:r>
      <w:proofErr w:type="gramEnd"/>
      <w:r w:rsidRPr="009B5F21">
        <w:rPr>
          <w:rFonts w:ascii="Times New Roman" w:hAnsi="Times New Roman" w:cs="Times New Roman"/>
          <w:color w:val="00000A"/>
          <w:sz w:val="28"/>
          <w:szCs w:val="28"/>
        </w:rPr>
        <w:t xml:space="preserve">String Id, String name,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xml:space="preserve"> )</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//Initialize</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void</w:t>
      </w:r>
      <w:proofErr w:type="gramEnd"/>
      <w:r w:rsidRPr="009B5F21">
        <w:rPr>
          <w:rFonts w:ascii="Times New Roman" w:hAnsi="Times New Roman" w:cs="Times New Roman"/>
          <w:color w:val="00000A"/>
          <w:sz w:val="28"/>
          <w:szCs w:val="28"/>
        </w:rPr>
        <w:t xml:space="preserve">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Display the Details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72DBF" w:rsidRDefault="00872DBF"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2: </w:t>
      </w:r>
      <w:r w:rsidRPr="009B5F21">
        <w:rPr>
          <w:rFonts w:ascii="Times New Roman" w:hAnsi="Times New Roman" w:cs="Times New Roman"/>
          <w:color w:val="00000A"/>
          <w:sz w:val="28"/>
          <w:szCs w:val="28"/>
        </w:rPr>
        <w:t xml:space="preserve">Create a Subclass </w:t>
      </w:r>
      <w:r w:rsidRPr="009B5F21">
        <w:rPr>
          <w:rFonts w:ascii="Times New Roman" w:hAnsi="Times New Roman" w:cs="Times New Roman"/>
          <w:b/>
          <w:bCs/>
          <w:color w:val="00000A"/>
          <w:sz w:val="28"/>
          <w:szCs w:val="28"/>
        </w:rPr>
        <w:t xml:space="preserve">“Teaching” </w:t>
      </w:r>
      <w:r w:rsidRPr="009B5F21">
        <w:rPr>
          <w:rFonts w:ascii="Times New Roman" w:hAnsi="Times New Roman" w:cs="Times New Roman"/>
          <w:color w:val="00000A"/>
          <w:sz w:val="28"/>
          <w:szCs w:val="28"/>
        </w:rPr>
        <w:t>with domain, publications as additional data members and Extends staff</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(Superclass).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Teaching extends staff</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String domain;</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String publications;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Teaching(</w:t>
      </w:r>
      <w:proofErr w:type="gramEnd"/>
      <w:r w:rsidRPr="009B5F21">
        <w:rPr>
          <w:rFonts w:ascii="Times New Roman" w:hAnsi="Times New Roman" w:cs="Times New Roman"/>
          <w:color w:val="00000A"/>
          <w:sz w:val="28"/>
          <w:szCs w:val="28"/>
        </w:rPr>
        <w:t xml:space="preserve">String SID, String </w:t>
      </w:r>
      <w:proofErr w:type="spellStart"/>
      <w:r w:rsidRPr="009B5F21">
        <w:rPr>
          <w:rFonts w:ascii="Times New Roman" w:hAnsi="Times New Roman" w:cs="Times New Roman"/>
          <w:color w:val="00000A"/>
          <w:sz w:val="28"/>
          <w:szCs w:val="28"/>
        </w:rPr>
        <w:t>SName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xml:space="preserve">,, String </w:t>
      </w:r>
      <w:proofErr w:type="spellStart"/>
      <w:r w:rsidRPr="009B5F21">
        <w:rPr>
          <w:rFonts w:ascii="Times New Roman" w:hAnsi="Times New Roman" w:cs="Times New Roman"/>
          <w:color w:val="00000A"/>
          <w:sz w:val="28"/>
          <w:szCs w:val="28"/>
        </w:rPr>
        <w:t>dom,String</w:t>
      </w:r>
      <w:proofErr w:type="spellEnd"/>
      <w:r w:rsidRPr="009B5F21">
        <w:rPr>
          <w:rFonts w:ascii="Times New Roman" w:hAnsi="Times New Roman" w:cs="Times New Roman"/>
          <w:color w:val="00000A"/>
          <w:sz w:val="28"/>
          <w:szCs w:val="28"/>
        </w:rPr>
        <w:t xml:space="preserve"> pub)</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Super(</w:t>
      </w:r>
      <w:proofErr w:type="gramEnd"/>
      <w:r w:rsidRPr="009B5F21">
        <w:rPr>
          <w:rFonts w:ascii="Times New Roman" w:hAnsi="Times New Roman" w:cs="Times New Roman"/>
          <w:color w:val="00000A"/>
          <w:sz w:val="28"/>
          <w:szCs w:val="28"/>
        </w:rPr>
        <w:t xml:space="preserve">SID, </w:t>
      </w:r>
      <w:proofErr w:type="spellStart"/>
      <w:r w:rsidRPr="009B5F21">
        <w:rPr>
          <w:rFonts w:ascii="Times New Roman" w:hAnsi="Times New Roman" w:cs="Times New Roman"/>
          <w:color w:val="00000A"/>
          <w:sz w:val="28"/>
          <w:szCs w:val="28"/>
        </w:rPr>
        <w:t>SName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//initialize super data members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initialize local data members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void</w:t>
      </w:r>
      <w:proofErr w:type="gramEnd"/>
      <w:r w:rsidRPr="009B5F21">
        <w:rPr>
          <w:rFonts w:ascii="Times New Roman" w:hAnsi="Times New Roman" w:cs="Times New Roman"/>
          <w:color w:val="00000A"/>
          <w:sz w:val="28"/>
          <w:szCs w:val="28"/>
        </w:rPr>
        <w:t xml:space="preserve">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super.Display</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 call super class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Display Local Data</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3: </w:t>
      </w:r>
      <w:r w:rsidRPr="009B5F21">
        <w:rPr>
          <w:rFonts w:ascii="Times New Roman" w:hAnsi="Times New Roman" w:cs="Times New Roman"/>
          <w:color w:val="00000A"/>
          <w:sz w:val="28"/>
          <w:szCs w:val="28"/>
        </w:rPr>
        <w:t xml:space="preserve">Create a Subclass </w:t>
      </w:r>
      <w:r w:rsidRPr="009B5F21">
        <w:rPr>
          <w:rFonts w:ascii="Times New Roman" w:hAnsi="Times New Roman" w:cs="Times New Roman"/>
          <w:b/>
          <w:bCs/>
          <w:color w:val="00000A"/>
          <w:sz w:val="28"/>
          <w:szCs w:val="28"/>
        </w:rPr>
        <w:t xml:space="preserve">“Technical” </w:t>
      </w:r>
      <w:r w:rsidRPr="009B5F21">
        <w:rPr>
          <w:rFonts w:ascii="Times New Roman" w:hAnsi="Times New Roman" w:cs="Times New Roman"/>
          <w:color w:val="00000A"/>
          <w:sz w:val="28"/>
          <w:szCs w:val="28"/>
        </w:rPr>
        <w:t>with skills as additional data member and Extends staff (Superclass).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Technical extends staff</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String skills;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Technical(</w:t>
      </w:r>
      <w:proofErr w:type="gramEnd"/>
      <w:r w:rsidRPr="009B5F21">
        <w:rPr>
          <w:rFonts w:ascii="Times New Roman" w:hAnsi="Times New Roman" w:cs="Times New Roman"/>
          <w:color w:val="00000A"/>
          <w:sz w:val="28"/>
          <w:szCs w:val="28"/>
        </w:rPr>
        <w:t xml:space="preserve">String SID, String </w:t>
      </w:r>
      <w:proofErr w:type="spellStart"/>
      <w:r w:rsidRPr="009B5F21">
        <w:rPr>
          <w:rFonts w:ascii="Times New Roman" w:hAnsi="Times New Roman" w:cs="Times New Roman"/>
          <w:color w:val="00000A"/>
          <w:sz w:val="28"/>
          <w:szCs w:val="28"/>
        </w:rPr>
        <w:t>SName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String skills)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Super(</w:t>
      </w:r>
      <w:proofErr w:type="gramEnd"/>
      <w:r w:rsidRPr="009B5F21">
        <w:rPr>
          <w:rFonts w:ascii="Times New Roman" w:hAnsi="Times New Roman" w:cs="Times New Roman"/>
          <w:color w:val="00000A"/>
          <w:sz w:val="28"/>
          <w:szCs w:val="28"/>
        </w:rPr>
        <w:t xml:space="preserve">SID, </w:t>
      </w:r>
      <w:proofErr w:type="spellStart"/>
      <w:r w:rsidRPr="009B5F21">
        <w:rPr>
          <w:rFonts w:ascii="Times New Roman" w:hAnsi="Times New Roman" w:cs="Times New Roman"/>
          <w:color w:val="00000A"/>
          <w:sz w:val="28"/>
          <w:szCs w:val="28"/>
        </w:rPr>
        <w:t>SName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//initialize super data members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initialize local data members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void</w:t>
      </w:r>
      <w:proofErr w:type="gramEnd"/>
      <w:r w:rsidRPr="009B5F21">
        <w:rPr>
          <w:rFonts w:ascii="Times New Roman" w:hAnsi="Times New Roman" w:cs="Times New Roman"/>
          <w:color w:val="00000A"/>
          <w:sz w:val="28"/>
          <w:szCs w:val="28"/>
        </w:rPr>
        <w:t xml:space="preserve">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super.Display</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 call super class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Display Local Data</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w:t>
      </w:r>
    </w:p>
    <w:p w:rsidR="00B34022" w:rsidRDefault="00B34022"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4: </w:t>
      </w:r>
      <w:r w:rsidRPr="009B5F21">
        <w:rPr>
          <w:rFonts w:ascii="Times New Roman" w:hAnsi="Times New Roman" w:cs="Times New Roman"/>
          <w:color w:val="00000A"/>
          <w:sz w:val="28"/>
          <w:szCs w:val="28"/>
        </w:rPr>
        <w:t xml:space="preserve">Create a Subclass </w:t>
      </w:r>
      <w:r w:rsidRPr="009B5F21">
        <w:rPr>
          <w:rFonts w:ascii="Times New Roman" w:hAnsi="Times New Roman" w:cs="Times New Roman"/>
          <w:b/>
          <w:bCs/>
          <w:color w:val="00000A"/>
          <w:sz w:val="28"/>
          <w:szCs w:val="28"/>
        </w:rPr>
        <w:t xml:space="preserve">“Contract” </w:t>
      </w:r>
      <w:r w:rsidRPr="009B5F21">
        <w:rPr>
          <w:rFonts w:ascii="Times New Roman" w:hAnsi="Times New Roman" w:cs="Times New Roman"/>
          <w:color w:val="00000A"/>
          <w:sz w:val="28"/>
          <w:szCs w:val="28"/>
        </w:rPr>
        <w:t>with period as additional data member and Extends staff (Superclass).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Contract extends staff</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int</w:t>
      </w:r>
      <w:proofErr w:type="spellEnd"/>
      <w:proofErr w:type="gramEnd"/>
      <w:r w:rsidRPr="009B5F21">
        <w:rPr>
          <w:rFonts w:ascii="Times New Roman" w:hAnsi="Times New Roman" w:cs="Times New Roman"/>
          <w:color w:val="00000A"/>
          <w:sz w:val="28"/>
          <w:szCs w:val="28"/>
        </w:rPr>
        <w:t xml:space="preserve"> period;</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Contract(</w:t>
      </w:r>
      <w:proofErr w:type="gramEnd"/>
      <w:r w:rsidRPr="009B5F21">
        <w:rPr>
          <w:rFonts w:ascii="Times New Roman" w:hAnsi="Times New Roman" w:cs="Times New Roman"/>
          <w:color w:val="00000A"/>
          <w:sz w:val="28"/>
          <w:szCs w:val="28"/>
        </w:rPr>
        <w:t xml:space="preserve">String SID, String </w:t>
      </w:r>
      <w:proofErr w:type="spellStart"/>
      <w:r w:rsidRPr="009B5F21">
        <w:rPr>
          <w:rFonts w:ascii="Times New Roman" w:hAnsi="Times New Roman" w:cs="Times New Roman"/>
          <w:color w:val="00000A"/>
          <w:sz w:val="28"/>
          <w:szCs w:val="28"/>
        </w:rPr>
        <w:t>SName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Period)</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Super(</w:t>
      </w:r>
      <w:proofErr w:type="gramEnd"/>
      <w:r w:rsidRPr="009B5F21">
        <w:rPr>
          <w:rFonts w:ascii="Times New Roman" w:hAnsi="Times New Roman" w:cs="Times New Roman"/>
          <w:color w:val="00000A"/>
          <w:sz w:val="28"/>
          <w:szCs w:val="28"/>
        </w:rPr>
        <w:t xml:space="preserve">SID, </w:t>
      </w:r>
      <w:proofErr w:type="spellStart"/>
      <w:r w:rsidRPr="009B5F21">
        <w:rPr>
          <w:rFonts w:ascii="Times New Roman" w:hAnsi="Times New Roman" w:cs="Times New Roman"/>
          <w:color w:val="00000A"/>
          <w:sz w:val="28"/>
          <w:szCs w:val="28"/>
        </w:rPr>
        <w:t>SName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fone</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sal</w:t>
      </w:r>
      <w:proofErr w:type="spellEnd"/>
      <w:r w:rsidRPr="009B5F21">
        <w:rPr>
          <w:rFonts w:ascii="Times New Roman" w:hAnsi="Times New Roman" w:cs="Times New Roman"/>
          <w:color w:val="00000A"/>
          <w:sz w:val="28"/>
          <w:szCs w:val="28"/>
        </w:rPr>
        <w:t>); //initialize super data members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initialize local data members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void</w:t>
      </w:r>
      <w:proofErr w:type="gramEnd"/>
      <w:r w:rsidRPr="009B5F21">
        <w:rPr>
          <w:rFonts w:ascii="Times New Roman" w:hAnsi="Times New Roman" w:cs="Times New Roman"/>
          <w:color w:val="00000A"/>
          <w:sz w:val="28"/>
          <w:szCs w:val="28"/>
        </w:rPr>
        <w:t xml:space="preserve">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super.Display</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 call super class display</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Display Local Data</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34022" w:rsidRDefault="00B34022"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w:t>
      </w:r>
      <w:r w:rsidR="00B34022">
        <w:rPr>
          <w:rFonts w:ascii="Times New Roman" w:hAnsi="Times New Roman" w:cs="Times New Roman"/>
          <w:b/>
          <w:bCs/>
          <w:color w:val="00000A"/>
          <w:sz w:val="28"/>
          <w:szCs w:val="28"/>
        </w:rPr>
        <w:t>5</w:t>
      </w:r>
      <w:r w:rsidRPr="009B5F21">
        <w:rPr>
          <w:rFonts w:ascii="Times New Roman" w:hAnsi="Times New Roman" w:cs="Times New Roman"/>
          <w:b/>
          <w:bCs/>
          <w:color w:val="00000A"/>
          <w:sz w:val="28"/>
          <w:szCs w:val="28"/>
        </w:rPr>
        <w:t xml:space="preserve">: </w:t>
      </w:r>
      <w:r w:rsidRPr="009B5F21">
        <w:rPr>
          <w:rFonts w:ascii="Times New Roman" w:hAnsi="Times New Roman" w:cs="Times New Roman"/>
          <w:color w:val="00000A"/>
          <w:sz w:val="28"/>
          <w:szCs w:val="28"/>
        </w:rPr>
        <w:t xml:space="preserve">Create a </w:t>
      </w:r>
      <w:proofErr w:type="spellStart"/>
      <w:r w:rsidRPr="009B5F21">
        <w:rPr>
          <w:rFonts w:ascii="Times New Roman" w:hAnsi="Times New Roman" w:cs="Times New Roman"/>
          <w:b/>
          <w:bCs/>
          <w:color w:val="00000A"/>
          <w:sz w:val="28"/>
          <w:szCs w:val="28"/>
        </w:rPr>
        <w:t>DemoStaff</w:t>
      </w:r>
      <w:proofErr w:type="spellEnd"/>
      <w:r w:rsidRPr="009B5F21">
        <w:rPr>
          <w:rFonts w:ascii="Times New Roman" w:hAnsi="Times New Roman" w:cs="Times New Roman"/>
          <w:b/>
          <w:bCs/>
          <w:color w:val="00000A"/>
          <w:sz w:val="28"/>
          <w:szCs w:val="28"/>
        </w:rPr>
        <w:t xml:space="preserve"> </w:t>
      </w:r>
      <w:r w:rsidRPr="009B5F21">
        <w:rPr>
          <w:rFonts w:ascii="Times New Roman" w:hAnsi="Times New Roman" w:cs="Times New Roman"/>
          <w:color w:val="00000A"/>
          <w:sz w:val="28"/>
          <w:szCs w:val="28"/>
        </w:rPr>
        <w:t xml:space="preserve">to </w:t>
      </w:r>
      <w:proofErr w:type="gramStart"/>
      <w:r w:rsidRPr="009B5F21">
        <w:rPr>
          <w:rFonts w:ascii="Times New Roman" w:hAnsi="Times New Roman" w:cs="Times New Roman"/>
          <w:color w:val="00000A"/>
          <w:sz w:val="28"/>
          <w:szCs w:val="28"/>
        </w:rPr>
        <w:t>Demonstrate</w:t>
      </w:r>
      <w:proofErr w:type="gramEnd"/>
      <w:r w:rsidRPr="009B5F21">
        <w:rPr>
          <w:rFonts w:ascii="Times New Roman" w:hAnsi="Times New Roman" w:cs="Times New Roman"/>
          <w:color w:val="00000A"/>
          <w:sz w:val="28"/>
          <w:szCs w:val="28"/>
        </w:rPr>
        <w:t xml:space="preserve"> implementation of Inheritance.</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DemoStaff</w:t>
      </w:r>
      <w:proofErr w:type="spellEnd"/>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static void main(String </w:t>
      </w:r>
      <w:proofErr w:type="spellStart"/>
      <w:r w:rsidRPr="009B5F21">
        <w:rPr>
          <w:rFonts w:ascii="Times New Roman" w:hAnsi="Times New Roman" w:cs="Times New Roman"/>
          <w:color w:val="00000A"/>
          <w:sz w:val="28"/>
          <w:szCs w:val="28"/>
        </w:rPr>
        <w:t>args</w:t>
      </w:r>
      <w:proofErr w:type="spellEnd"/>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staff</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sObj</w:t>
      </w:r>
      <w:proofErr w:type="spellEnd"/>
      <w:r w:rsidRPr="009B5F21">
        <w:rPr>
          <w:rFonts w:ascii="Times New Roman" w:hAnsi="Times New Roman" w:cs="Times New Roman"/>
          <w:color w:val="00000A"/>
          <w:sz w:val="28"/>
          <w:szCs w:val="28"/>
        </w:rPr>
        <w:t xml:space="preserve"> = new staff("Default Staff Details");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Teaching </w:t>
      </w:r>
      <w:proofErr w:type="spellStart"/>
      <w:r w:rsidRPr="009B5F21">
        <w:rPr>
          <w:rFonts w:ascii="Times New Roman" w:hAnsi="Times New Roman" w:cs="Times New Roman"/>
          <w:color w:val="00000A"/>
          <w:sz w:val="28"/>
          <w:szCs w:val="28"/>
        </w:rPr>
        <w:t>tObj</w:t>
      </w:r>
      <w:proofErr w:type="spellEnd"/>
      <w:r w:rsidRPr="009B5F21">
        <w:rPr>
          <w:rFonts w:ascii="Times New Roman" w:hAnsi="Times New Roman" w:cs="Times New Roman"/>
          <w:color w:val="00000A"/>
          <w:sz w:val="28"/>
          <w:szCs w:val="28"/>
        </w:rPr>
        <w:t xml:space="preserve"> = new </w:t>
      </w:r>
      <w:proofErr w:type="gramStart"/>
      <w:r w:rsidRPr="009B5F21">
        <w:rPr>
          <w:rFonts w:ascii="Times New Roman" w:hAnsi="Times New Roman" w:cs="Times New Roman"/>
          <w:color w:val="00000A"/>
          <w:sz w:val="28"/>
          <w:szCs w:val="28"/>
        </w:rPr>
        <w:t>Teaching(</w:t>
      </w:r>
      <w:proofErr w:type="gramEnd"/>
      <w:r w:rsidRPr="009B5F21">
        <w:rPr>
          <w:rFonts w:ascii="Times New Roman" w:hAnsi="Times New Roman" w:cs="Times New Roman"/>
          <w:color w:val="00000A"/>
          <w:sz w:val="28"/>
          <w:szCs w:val="28"/>
        </w:rPr>
        <w:t>"Teaching Staff 1"); // invoke multiple</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Technical </w:t>
      </w:r>
      <w:proofErr w:type="spellStart"/>
      <w:r w:rsidRPr="009B5F21">
        <w:rPr>
          <w:rFonts w:ascii="Times New Roman" w:hAnsi="Times New Roman" w:cs="Times New Roman"/>
          <w:color w:val="00000A"/>
          <w:sz w:val="28"/>
          <w:szCs w:val="28"/>
        </w:rPr>
        <w:t>techObj</w:t>
      </w:r>
      <w:proofErr w:type="spellEnd"/>
      <w:r w:rsidRPr="009B5F21">
        <w:rPr>
          <w:rFonts w:ascii="Times New Roman" w:hAnsi="Times New Roman" w:cs="Times New Roman"/>
          <w:color w:val="00000A"/>
          <w:sz w:val="28"/>
          <w:szCs w:val="28"/>
        </w:rPr>
        <w:t xml:space="preserve"> = new </w:t>
      </w:r>
      <w:proofErr w:type="gramStart"/>
      <w:r w:rsidRPr="009B5F21">
        <w:rPr>
          <w:rFonts w:ascii="Times New Roman" w:hAnsi="Times New Roman" w:cs="Times New Roman"/>
          <w:color w:val="00000A"/>
          <w:sz w:val="28"/>
          <w:szCs w:val="28"/>
        </w:rPr>
        <w:t>Technical(</w:t>
      </w:r>
      <w:proofErr w:type="gramEnd"/>
      <w:r w:rsidRPr="009B5F21">
        <w:rPr>
          <w:rFonts w:ascii="Times New Roman" w:hAnsi="Times New Roman" w:cs="Times New Roman"/>
          <w:color w:val="00000A"/>
          <w:sz w:val="28"/>
          <w:szCs w:val="28"/>
        </w:rPr>
        <w:t>"Technical staff 1"); // invoke multiple</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System.out.println</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"Staff Default :");</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sObj.Display</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call display for different instances.</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p>
    <w:p w:rsidR="003D623A" w:rsidRPr="009B5F21" w:rsidRDefault="00B34022" w:rsidP="009B5F21">
      <w:pPr>
        <w:autoSpaceDE w:val="0"/>
        <w:autoSpaceDN w:val="0"/>
        <w:adjustRightInd w:val="0"/>
        <w:spacing w:after="0" w:line="240" w:lineRule="auto"/>
        <w:jc w:val="both"/>
        <w:rPr>
          <w:rFonts w:ascii="Times New Roman" w:hAnsi="Times New Roman" w:cs="Times New Roman"/>
          <w:b/>
          <w:bCs/>
          <w:color w:val="00000A"/>
          <w:sz w:val="28"/>
          <w:szCs w:val="28"/>
        </w:rPr>
      </w:pPr>
      <w:r>
        <w:rPr>
          <w:rFonts w:ascii="Times New Roman" w:hAnsi="Times New Roman" w:cs="Times New Roman"/>
          <w:b/>
          <w:bCs/>
          <w:color w:val="00000A"/>
          <w:sz w:val="28"/>
          <w:szCs w:val="28"/>
        </w:rPr>
        <w:t>Step 6</w:t>
      </w:r>
      <w:r w:rsidR="003D623A" w:rsidRPr="009B5F21">
        <w:rPr>
          <w:rFonts w:ascii="Times New Roman" w:hAnsi="Times New Roman" w:cs="Times New Roman"/>
          <w:b/>
          <w:bCs/>
          <w:color w:val="00000A"/>
          <w:sz w:val="28"/>
          <w:szCs w:val="28"/>
        </w:rPr>
        <w:t xml:space="preserve">: Compile All Java Files </w:t>
      </w:r>
      <w:proofErr w:type="gramStart"/>
      <w:r w:rsidR="003D623A" w:rsidRPr="009B5F21">
        <w:rPr>
          <w:rFonts w:ascii="Times New Roman" w:hAnsi="Times New Roman" w:cs="Times New Roman"/>
          <w:b/>
          <w:bCs/>
          <w:color w:val="00000A"/>
          <w:sz w:val="28"/>
          <w:szCs w:val="28"/>
        </w:rPr>
        <w:t>( Stack.java</w:t>
      </w:r>
      <w:proofErr w:type="gramEnd"/>
      <w:r w:rsidR="003D623A" w:rsidRPr="009B5F21">
        <w:rPr>
          <w:rFonts w:ascii="Times New Roman" w:hAnsi="Times New Roman" w:cs="Times New Roman"/>
          <w:b/>
          <w:bCs/>
          <w:color w:val="00000A"/>
          <w:sz w:val="28"/>
          <w:szCs w:val="28"/>
        </w:rPr>
        <w:t xml:space="preserve"> &amp; StackDemo.java)</w:t>
      </w:r>
    </w:p>
    <w:p w:rsidR="003D623A" w:rsidRPr="009B5F21" w:rsidRDefault="003D623A"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 </w:t>
      </w:r>
      <w:proofErr w:type="spellStart"/>
      <w:proofErr w:type="gramStart"/>
      <w:r w:rsidRPr="009B5F21">
        <w:rPr>
          <w:rFonts w:ascii="Times New Roman" w:hAnsi="Times New Roman" w:cs="Times New Roman"/>
          <w:color w:val="00000A"/>
          <w:sz w:val="28"/>
          <w:szCs w:val="28"/>
        </w:rPr>
        <w:t>javac</w:t>
      </w:r>
      <w:proofErr w:type="spellEnd"/>
      <w:proofErr w:type="gramEnd"/>
      <w:r w:rsidRPr="009B5F21">
        <w:rPr>
          <w:rFonts w:ascii="Times New Roman" w:hAnsi="Times New Roman" w:cs="Times New Roman"/>
          <w:color w:val="00000A"/>
          <w:sz w:val="28"/>
          <w:szCs w:val="28"/>
        </w:rPr>
        <w:t xml:space="preserve"> DemoStaff.java</w:t>
      </w:r>
    </w:p>
    <w:p w:rsidR="003D623A" w:rsidRPr="009B5F21" w:rsidRDefault="003D623A"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Step 4: Run the </w:t>
      </w:r>
      <w:proofErr w:type="spellStart"/>
      <w:r w:rsidRPr="009B5F21">
        <w:rPr>
          <w:rFonts w:ascii="Times New Roman" w:hAnsi="Times New Roman" w:cs="Times New Roman"/>
          <w:b/>
          <w:bCs/>
          <w:color w:val="00000A"/>
          <w:sz w:val="28"/>
          <w:szCs w:val="28"/>
        </w:rPr>
        <w:t>StackDemo</w:t>
      </w:r>
      <w:proofErr w:type="spellEnd"/>
    </w:p>
    <w:p w:rsidR="00826981" w:rsidRPr="009B5F21" w:rsidRDefault="003D623A" w:rsidP="009B5F21">
      <w:pPr>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 </w:t>
      </w:r>
      <w:proofErr w:type="gramStart"/>
      <w:r w:rsidRPr="009B5F21">
        <w:rPr>
          <w:rFonts w:ascii="Times New Roman" w:hAnsi="Times New Roman" w:cs="Times New Roman"/>
          <w:color w:val="00000A"/>
          <w:sz w:val="28"/>
          <w:szCs w:val="28"/>
        </w:rPr>
        <w:t>java</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DemoStaff</w:t>
      </w:r>
      <w:proofErr w:type="spellEnd"/>
    </w:p>
    <w:p w:rsidR="003D623A" w:rsidRPr="009B5F21" w:rsidRDefault="003D623A" w:rsidP="009B5F21">
      <w:pPr>
        <w:jc w:val="both"/>
        <w:rPr>
          <w:rFonts w:ascii="Times New Roman" w:hAnsi="Times New Roman" w:cs="Times New Roman"/>
          <w:color w:val="00000A"/>
          <w:sz w:val="28"/>
          <w:szCs w:val="28"/>
        </w:rPr>
      </w:pPr>
    </w:p>
    <w:p w:rsidR="003D623A" w:rsidRPr="009B5F21" w:rsidRDefault="003D623A" w:rsidP="009B5F21">
      <w:pPr>
        <w:jc w:val="both"/>
        <w:rPr>
          <w:rFonts w:ascii="Times New Roman" w:hAnsi="Times New Roman" w:cs="Times New Roman"/>
          <w:color w:val="00000A"/>
          <w:sz w:val="28"/>
          <w:szCs w:val="28"/>
        </w:rPr>
      </w:pPr>
    </w:p>
    <w:p w:rsidR="003D623A" w:rsidRPr="009B5F21" w:rsidRDefault="003D623A" w:rsidP="009B5F21">
      <w:pPr>
        <w:jc w:val="both"/>
        <w:rPr>
          <w:rFonts w:ascii="Times New Roman" w:hAnsi="Times New Roman" w:cs="Times New Roman"/>
          <w:color w:val="00000A"/>
          <w:sz w:val="28"/>
          <w:szCs w:val="28"/>
        </w:rPr>
      </w:pPr>
    </w:p>
    <w:p w:rsidR="008932A6" w:rsidRPr="009B5F21" w:rsidRDefault="008932A6"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2 B. Write a Java class called Customer to store their name and </w:t>
      </w:r>
      <w:proofErr w:type="spellStart"/>
      <w:r w:rsidRPr="009B5F21">
        <w:rPr>
          <w:rFonts w:ascii="Times New Roman" w:hAnsi="Times New Roman" w:cs="Times New Roman"/>
          <w:b/>
          <w:bCs/>
          <w:color w:val="00000A"/>
          <w:sz w:val="28"/>
          <w:szCs w:val="28"/>
        </w:rPr>
        <w:t>date_of_birth</w:t>
      </w:r>
      <w:proofErr w:type="spellEnd"/>
      <w:r w:rsidRPr="009B5F21">
        <w:rPr>
          <w:rFonts w:ascii="Times New Roman" w:hAnsi="Times New Roman" w:cs="Times New Roman"/>
          <w:b/>
          <w:bCs/>
          <w:color w:val="00000A"/>
          <w:sz w:val="28"/>
          <w:szCs w:val="28"/>
        </w:rPr>
        <w:t xml:space="preserve">. The </w:t>
      </w:r>
      <w:proofErr w:type="spellStart"/>
      <w:r w:rsidRPr="009B5F21">
        <w:rPr>
          <w:rFonts w:ascii="Times New Roman" w:hAnsi="Times New Roman" w:cs="Times New Roman"/>
          <w:b/>
          <w:bCs/>
          <w:color w:val="00000A"/>
          <w:sz w:val="28"/>
          <w:szCs w:val="28"/>
        </w:rPr>
        <w:t>date_of_birth</w:t>
      </w:r>
      <w:proofErr w:type="spellEnd"/>
      <w:r w:rsidRPr="009B5F21">
        <w:rPr>
          <w:rFonts w:ascii="Times New Roman" w:hAnsi="Times New Roman" w:cs="Times New Roman"/>
          <w:b/>
          <w:bCs/>
          <w:color w:val="00000A"/>
          <w:sz w:val="28"/>
          <w:szCs w:val="28"/>
        </w:rPr>
        <w:t xml:space="preserve"> format</w:t>
      </w:r>
      <w:r w:rsidR="00B34022">
        <w:rPr>
          <w:rFonts w:ascii="Times New Roman" w:hAnsi="Times New Roman" w:cs="Times New Roman"/>
          <w:b/>
          <w:bCs/>
          <w:color w:val="00000A"/>
          <w:sz w:val="28"/>
          <w:szCs w:val="28"/>
        </w:rPr>
        <w:t xml:space="preserve"> </w:t>
      </w:r>
      <w:r w:rsidRPr="009B5F21">
        <w:rPr>
          <w:rFonts w:ascii="Times New Roman" w:hAnsi="Times New Roman" w:cs="Times New Roman"/>
          <w:b/>
          <w:bCs/>
          <w:color w:val="00000A"/>
          <w:sz w:val="28"/>
          <w:szCs w:val="28"/>
        </w:rPr>
        <w:t xml:space="preserve">should be </w:t>
      </w:r>
      <w:proofErr w:type="spellStart"/>
      <w:r w:rsidRPr="009B5F21">
        <w:rPr>
          <w:rFonts w:ascii="Times New Roman" w:hAnsi="Times New Roman" w:cs="Times New Roman"/>
          <w:b/>
          <w:bCs/>
          <w:color w:val="00000A"/>
          <w:sz w:val="28"/>
          <w:szCs w:val="28"/>
        </w:rPr>
        <w:t>dd</w:t>
      </w:r>
      <w:proofErr w:type="spellEnd"/>
      <w:r w:rsidRPr="009B5F21">
        <w:rPr>
          <w:rFonts w:ascii="Times New Roman" w:hAnsi="Times New Roman" w:cs="Times New Roman"/>
          <w:b/>
          <w:bCs/>
          <w:color w:val="00000A"/>
          <w:sz w:val="28"/>
          <w:szCs w:val="28"/>
        </w:rPr>
        <w:t>/mm/</w:t>
      </w:r>
      <w:proofErr w:type="spellStart"/>
      <w:r w:rsidRPr="009B5F21">
        <w:rPr>
          <w:rFonts w:ascii="Times New Roman" w:hAnsi="Times New Roman" w:cs="Times New Roman"/>
          <w:b/>
          <w:bCs/>
          <w:color w:val="00000A"/>
          <w:sz w:val="28"/>
          <w:szCs w:val="28"/>
        </w:rPr>
        <w:t>yyyy</w:t>
      </w:r>
      <w:proofErr w:type="spellEnd"/>
      <w:r w:rsidRPr="009B5F21">
        <w:rPr>
          <w:rFonts w:ascii="Times New Roman" w:hAnsi="Times New Roman" w:cs="Times New Roman"/>
          <w:b/>
          <w:bCs/>
          <w:color w:val="00000A"/>
          <w:sz w:val="28"/>
          <w:szCs w:val="28"/>
        </w:rPr>
        <w:t xml:space="preserve">. Write methods to read customer data as &lt;name, </w:t>
      </w:r>
      <w:proofErr w:type="spellStart"/>
      <w:r w:rsidRPr="009B5F21">
        <w:rPr>
          <w:rFonts w:ascii="Times New Roman" w:hAnsi="Times New Roman" w:cs="Times New Roman"/>
          <w:b/>
          <w:bCs/>
          <w:color w:val="00000A"/>
          <w:sz w:val="28"/>
          <w:szCs w:val="28"/>
        </w:rPr>
        <w:t>dd</w:t>
      </w:r>
      <w:proofErr w:type="spellEnd"/>
      <w:r w:rsidRPr="009B5F21">
        <w:rPr>
          <w:rFonts w:ascii="Times New Roman" w:hAnsi="Times New Roman" w:cs="Times New Roman"/>
          <w:b/>
          <w:bCs/>
          <w:color w:val="00000A"/>
          <w:sz w:val="28"/>
          <w:szCs w:val="28"/>
        </w:rPr>
        <w:t>/mm/</w:t>
      </w:r>
      <w:proofErr w:type="spellStart"/>
      <w:r w:rsidRPr="009B5F21">
        <w:rPr>
          <w:rFonts w:ascii="Times New Roman" w:hAnsi="Times New Roman" w:cs="Times New Roman"/>
          <w:b/>
          <w:bCs/>
          <w:color w:val="00000A"/>
          <w:sz w:val="28"/>
          <w:szCs w:val="28"/>
        </w:rPr>
        <w:t>yyyy</w:t>
      </w:r>
      <w:proofErr w:type="spellEnd"/>
      <w:r w:rsidRPr="009B5F21">
        <w:rPr>
          <w:rFonts w:ascii="Times New Roman" w:hAnsi="Times New Roman" w:cs="Times New Roman"/>
          <w:b/>
          <w:bCs/>
          <w:color w:val="00000A"/>
          <w:sz w:val="28"/>
          <w:szCs w:val="28"/>
        </w:rPr>
        <w:t xml:space="preserve">&gt; and display as &lt;name, </w:t>
      </w:r>
      <w:proofErr w:type="spellStart"/>
      <w:r w:rsidRPr="009B5F21">
        <w:rPr>
          <w:rFonts w:ascii="Times New Roman" w:hAnsi="Times New Roman" w:cs="Times New Roman"/>
          <w:b/>
          <w:bCs/>
          <w:color w:val="00000A"/>
          <w:sz w:val="28"/>
          <w:szCs w:val="28"/>
        </w:rPr>
        <w:t>dd</w:t>
      </w:r>
      <w:proofErr w:type="spellEnd"/>
      <w:r w:rsidRPr="009B5F21">
        <w:rPr>
          <w:rFonts w:ascii="Times New Roman" w:hAnsi="Times New Roman" w:cs="Times New Roman"/>
          <w:b/>
          <w:bCs/>
          <w:color w:val="00000A"/>
          <w:sz w:val="28"/>
          <w:szCs w:val="28"/>
        </w:rPr>
        <w:t xml:space="preserve">, mm, </w:t>
      </w:r>
      <w:proofErr w:type="spellStart"/>
      <w:r w:rsidRPr="009B5F21">
        <w:rPr>
          <w:rFonts w:ascii="Times New Roman" w:hAnsi="Times New Roman" w:cs="Times New Roman"/>
          <w:b/>
          <w:bCs/>
          <w:color w:val="00000A"/>
          <w:sz w:val="28"/>
          <w:szCs w:val="28"/>
        </w:rPr>
        <w:t>yyyy</w:t>
      </w:r>
      <w:proofErr w:type="spellEnd"/>
      <w:r w:rsidRPr="009B5F21">
        <w:rPr>
          <w:rFonts w:ascii="Times New Roman" w:hAnsi="Times New Roman" w:cs="Times New Roman"/>
          <w:b/>
          <w:bCs/>
          <w:color w:val="00000A"/>
          <w:sz w:val="28"/>
          <w:szCs w:val="28"/>
        </w:rPr>
        <w:t xml:space="preserve">&gt; using </w:t>
      </w:r>
      <w:proofErr w:type="spellStart"/>
      <w:r w:rsidRPr="009B5F21">
        <w:rPr>
          <w:rFonts w:ascii="Times New Roman" w:hAnsi="Times New Roman" w:cs="Times New Roman"/>
          <w:b/>
          <w:bCs/>
          <w:color w:val="00000A"/>
          <w:sz w:val="28"/>
          <w:szCs w:val="28"/>
        </w:rPr>
        <w:t>StringTokenizer</w:t>
      </w:r>
      <w:proofErr w:type="spellEnd"/>
      <w:r w:rsidRPr="009B5F21">
        <w:rPr>
          <w:rFonts w:ascii="Times New Roman" w:hAnsi="Times New Roman" w:cs="Times New Roman"/>
          <w:b/>
          <w:bCs/>
          <w:color w:val="00000A"/>
          <w:sz w:val="28"/>
          <w:szCs w:val="28"/>
        </w:rPr>
        <w:t xml:space="preserve"> class considering the delimiter character as “/”.</w:t>
      </w:r>
    </w:p>
    <w:p w:rsidR="008932A6" w:rsidRPr="009B5F21" w:rsidRDefault="008932A6"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1: </w:t>
      </w:r>
      <w:r w:rsidRPr="009B5F21">
        <w:rPr>
          <w:rFonts w:ascii="Times New Roman" w:hAnsi="Times New Roman" w:cs="Times New Roman"/>
          <w:color w:val="00000A"/>
          <w:sz w:val="28"/>
          <w:szCs w:val="28"/>
        </w:rPr>
        <w:t xml:space="preserve">Create </w:t>
      </w:r>
      <w:proofErr w:type="spellStart"/>
      <w:r w:rsidRPr="009B5F21">
        <w:rPr>
          <w:rFonts w:ascii="Times New Roman" w:hAnsi="Times New Roman" w:cs="Times New Roman"/>
          <w:color w:val="00000A"/>
          <w:sz w:val="28"/>
          <w:szCs w:val="28"/>
        </w:rPr>
        <w:t>CustomerInfo</w:t>
      </w:r>
      <w:proofErr w:type="spellEnd"/>
      <w:r w:rsidRPr="009B5F21">
        <w:rPr>
          <w:rFonts w:ascii="Times New Roman" w:hAnsi="Times New Roman" w:cs="Times New Roman"/>
          <w:color w:val="00000A"/>
          <w:sz w:val="28"/>
          <w:szCs w:val="28"/>
        </w:rPr>
        <w:t xml:space="preserve"> &amp; Implementer Class Customer</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import</w:t>
      </w:r>
      <w:proofErr w:type="gramEnd"/>
      <w:r w:rsidRPr="009B5F21">
        <w:rPr>
          <w:rFonts w:ascii="Times New Roman" w:hAnsi="Times New Roman" w:cs="Times New Roman"/>
          <w:color w:val="00000A"/>
          <w:sz w:val="28"/>
          <w:szCs w:val="28"/>
        </w:rPr>
        <w:t xml:space="preserve"> java.io.*;</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import</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java.util.StringTokenizer</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CustomerInfo</w:t>
      </w:r>
      <w:proofErr w:type="spellEnd"/>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String Name;</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String </w:t>
      </w:r>
      <w:proofErr w:type="spellStart"/>
      <w:r w:rsidRPr="009B5F21">
        <w:rPr>
          <w:rFonts w:ascii="Times New Roman" w:hAnsi="Times New Roman" w:cs="Times New Roman"/>
          <w:color w:val="00000A"/>
          <w:sz w:val="28"/>
          <w:szCs w:val="28"/>
        </w:rPr>
        <w:t>Date_Of_Birth</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Read Date of Birth </w:t>
      </w:r>
      <w:proofErr w:type="gramStart"/>
      <w:r w:rsidRPr="009B5F21">
        <w:rPr>
          <w:rFonts w:ascii="Times New Roman" w:hAnsi="Times New Roman" w:cs="Times New Roman"/>
          <w:color w:val="00000A"/>
          <w:sz w:val="28"/>
          <w:szCs w:val="28"/>
        </w:rPr>
        <w:t>in(</w:t>
      </w:r>
      <w:proofErr w:type="spellStart"/>
      <w:proofErr w:type="gramEnd"/>
      <w:r w:rsidRPr="009B5F21">
        <w:rPr>
          <w:rFonts w:ascii="Times New Roman" w:hAnsi="Times New Roman" w:cs="Times New Roman"/>
          <w:color w:val="00000A"/>
          <w:sz w:val="28"/>
          <w:szCs w:val="28"/>
        </w:rPr>
        <w:t>dd</w:t>
      </w:r>
      <w:proofErr w:type="spellEnd"/>
      <w:r w:rsidRPr="009B5F21">
        <w:rPr>
          <w:rFonts w:ascii="Times New Roman" w:hAnsi="Times New Roman" w:cs="Times New Roman"/>
          <w:color w:val="00000A"/>
          <w:sz w:val="28"/>
          <w:szCs w:val="28"/>
        </w:rPr>
        <w:t>/mm/</w:t>
      </w:r>
      <w:proofErr w:type="spellStart"/>
      <w:r w:rsidRPr="009B5F21">
        <w:rPr>
          <w:rFonts w:ascii="Times New Roman" w:hAnsi="Times New Roman" w:cs="Times New Roman"/>
          <w:color w:val="00000A"/>
          <w:sz w:val="28"/>
          <w:szCs w:val="28"/>
        </w:rPr>
        <w:t>yyyy</w:t>
      </w:r>
      <w:proofErr w:type="spellEnd"/>
      <w:r w:rsidRPr="009B5F21">
        <w:rPr>
          <w:rFonts w:ascii="Times New Roman" w:hAnsi="Times New Roman" w:cs="Times New Roman"/>
          <w:color w:val="00000A"/>
          <w:sz w:val="28"/>
          <w:szCs w:val="28"/>
        </w:rPr>
        <w:t>) format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getDetails</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xml:space="preserve">String </w:t>
      </w:r>
      <w:proofErr w:type="spellStart"/>
      <w:r w:rsidRPr="009B5F21">
        <w:rPr>
          <w:rFonts w:ascii="Times New Roman" w:hAnsi="Times New Roman" w:cs="Times New Roman"/>
          <w:color w:val="00000A"/>
          <w:sz w:val="28"/>
          <w:szCs w:val="28"/>
        </w:rPr>
        <w:t>FullName,Strint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DateOfBirth</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Use </w:t>
      </w:r>
      <w:proofErr w:type="spellStart"/>
      <w:r w:rsidRPr="009B5F21">
        <w:rPr>
          <w:rFonts w:ascii="Times New Roman" w:hAnsi="Times New Roman" w:cs="Times New Roman"/>
          <w:color w:val="00000A"/>
          <w:sz w:val="28"/>
          <w:szCs w:val="28"/>
        </w:rPr>
        <w:t>StringTokenizer</w:t>
      </w:r>
      <w:proofErr w:type="spellEnd"/>
      <w:r w:rsidRPr="009B5F21">
        <w:rPr>
          <w:rFonts w:ascii="Times New Roman" w:hAnsi="Times New Roman" w:cs="Times New Roman"/>
          <w:color w:val="00000A"/>
          <w:sz w:val="28"/>
          <w:szCs w:val="28"/>
        </w:rPr>
        <w:t xml:space="preserve"> to split the fields </w:t>
      </w:r>
      <w:proofErr w:type="spellStart"/>
      <w:proofErr w:type="gramStart"/>
      <w:r w:rsidRPr="009B5F21">
        <w:rPr>
          <w:rFonts w:ascii="Times New Roman" w:hAnsi="Times New Roman" w:cs="Times New Roman"/>
          <w:color w:val="00000A"/>
          <w:sz w:val="28"/>
          <w:szCs w:val="28"/>
        </w:rPr>
        <w:t>od</w:t>
      </w:r>
      <w:proofErr w:type="spellEnd"/>
      <w:proofErr w:type="gramEnd"/>
      <w:r w:rsidRPr="009B5F21">
        <w:rPr>
          <w:rFonts w:ascii="Times New Roman" w:hAnsi="Times New Roman" w:cs="Times New Roman"/>
          <w:color w:val="00000A"/>
          <w:sz w:val="28"/>
          <w:szCs w:val="28"/>
        </w:rPr>
        <w:t xml:space="preserve"> Date &amp; </w:t>
      </w:r>
      <w:proofErr w:type="spellStart"/>
      <w:r w:rsidRPr="009B5F21">
        <w:rPr>
          <w:rFonts w:ascii="Times New Roman" w:hAnsi="Times New Roman" w:cs="Times New Roman"/>
          <w:color w:val="00000A"/>
          <w:sz w:val="28"/>
          <w:szCs w:val="28"/>
        </w:rPr>
        <w:t>asign</w:t>
      </w:r>
      <w:proofErr w:type="spellEnd"/>
      <w:r w:rsidRPr="009B5F21">
        <w:rPr>
          <w:rFonts w:ascii="Times New Roman" w:hAnsi="Times New Roman" w:cs="Times New Roman"/>
          <w:color w:val="00000A"/>
          <w:sz w:val="28"/>
          <w:szCs w:val="28"/>
        </w:rPr>
        <w:t xml:space="preserve"> them to proper variables with parsing</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Display Details</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void</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DisplayDetails</w:t>
      </w:r>
      <w:proofErr w:type="spellEnd"/>
      <w:r w:rsidRPr="009B5F21">
        <w:rPr>
          <w:rFonts w:ascii="Times New Roman" w:hAnsi="Times New Roman" w:cs="Times New Roman"/>
          <w:color w:val="00000A"/>
          <w:sz w:val="28"/>
          <w:szCs w:val="28"/>
        </w:rPr>
        <w:t xml:space="preserve">(String </w:t>
      </w:r>
      <w:proofErr w:type="spellStart"/>
      <w:r w:rsidRPr="009B5F21">
        <w:rPr>
          <w:rFonts w:ascii="Times New Roman" w:hAnsi="Times New Roman" w:cs="Times New Roman"/>
          <w:color w:val="00000A"/>
          <w:sz w:val="28"/>
          <w:szCs w:val="28"/>
        </w:rPr>
        <w:t>name,int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dd,int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mm,int</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yyyy</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Customer</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static void main(String </w:t>
      </w:r>
      <w:proofErr w:type="spellStart"/>
      <w:r w:rsidRPr="009B5F21">
        <w:rPr>
          <w:rFonts w:ascii="Times New Roman" w:hAnsi="Times New Roman" w:cs="Times New Roman"/>
          <w:color w:val="00000A"/>
          <w:sz w:val="28"/>
          <w:szCs w:val="28"/>
        </w:rPr>
        <w:t>args</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CustomerInfo</w:t>
      </w:r>
      <w:proofErr w:type="spellEnd"/>
      <w:r w:rsidRPr="009B5F21">
        <w:rPr>
          <w:rFonts w:ascii="Times New Roman" w:hAnsi="Times New Roman" w:cs="Times New Roman"/>
          <w:color w:val="00000A"/>
          <w:sz w:val="28"/>
          <w:szCs w:val="28"/>
        </w:rPr>
        <w:t xml:space="preserve"> c=new </w:t>
      </w:r>
      <w:proofErr w:type="spellStart"/>
      <w:proofErr w:type="gramStart"/>
      <w:r w:rsidRPr="009B5F21">
        <w:rPr>
          <w:rFonts w:ascii="Times New Roman" w:hAnsi="Times New Roman" w:cs="Times New Roman"/>
          <w:color w:val="00000A"/>
          <w:sz w:val="28"/>
          <w:szCs w:val="28"/>
        </w:rPr>
        <w:t>CustomerInfo</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Read Name &amp; </w:t>
      </w:r>
      <w:proofErr w:type="spellStart"/>
      <w:r w:rsidRPr="009B5F21">
        <w:rPr>
          <w:rFonts w:ascii="Times New Roman" w:hAnsi="Times New Roman" w:cs="Times New Roman"/>
          <w:color w:val="00000A"/>
          <w:sz w:val="28"/>
          <w:szCs w:val="28"/>
        </w:rPr>
        <w:t>Date_Of_Birth</w:t>
      </w:r>
      <w:proofErr w:type="spellEnd"/>
      <w:r w:rsidRPr="009B5F21">
        <w:rPr>
          <w:rFonts w:ascii="Times New Roman" w:hAnsi="Times New Roman" w:cs="Times New Roman"/>
          <w:color w:val="00000A"/>
          <w:sz w:val="28"/>
          <w:szCs w:val="28"/>
        </w:rPr>
        <w:t xml:space="preserve"> in (</w:t>
      </w:r>
      <w:proofErr w:type="spellStart"/>
      <w:r w:rsidRPr="009B5F21">
        <w:rPr>
          <w:rFonts w:ascii="Times New Roman" w:hAnsi="Times New Roman" w:cs="Times New Roman"/>
          <w:color w:val="00000A"/>
          <w:sz w:val="28"/>
          <w:szCs w:val="28"/>
        </w:rPr>
        <w:t>dd</w:t>
      </w:r>
      <w:proofErr w:type="spellEnd"/>
      <w:r w:rsidRPr="009B5F21">
        <w:rPr>
          <w:rFonts w:ascii="Times New Roman" w:hAnsi="Times New Roman" w:cs="Times New Roman"/>
          <w:color w:val="00000A"/>
          <w:sz w:val="28"/>
          <w:szCs w:val="28"/>
        </w:rPr>
        <w:t>/mm/</w:t>
      </w:r>
      <w:proofErr w:type="spellStart"/>
      <w:r w:rsidRPr="009B5F21">
        <w:rPr>
          <w:rFonts w:ascii="Times New Roman" w:hAnsi="Times New Roman" w:cs="Times New Roman"/>
          <w:color w:val="00000A"/>
          <w:sz w:val="28"/>
          <w:szCs w:val="28"/>
        </w:rPr>
        <w:t>yyyy</w:t>
      </w:r>
      <w:proofErr w:type="spellEnd"/>
      <w:r w:rsidRPr="009B5F21">
        <w:rPr>
          <w:rFonts w:ascii="Times New Roman" w:hAnsi="Times New Roman" w:cs="Times New Roman"/>
          <w:color w:val="00000A"/>
          <w:sz w:val="28"/>
          <w:szCs w:val="28"/>
        </w:rPr>
        <w:t>) Format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c.getDetails</w:t>
      </w:r>
      <w:proofErr w:type="spellEnd"/>
      <w:r w:rsidRPr="009B5F21">
        <w:rPr>
          <w:rFonts w:ascii="Times New Roman" w:hAnsi="Times New Roman" w:cs="Times New Roman"/>
          <w:color w:val="00000A"/>
          <w:sz w:val="28"/>
          <w:szCs w:val="28"/>
        </w:rPr>
        <w:t>(</w:t>
      </w:r>
      <w:proofErr w:type="spellStart"/>
      <w:proofErr w:type="gramEnd"/>
      <w:r w:rsidRPr="009B5F21">
        <w:rPr>
          <w:rFonts w:ascii="Times New Roman" w:hAnsi="Times New Roman" w:cs="Times New Roman"/>
          <w:color w:val="00000A"/>
          <w:sz w:val="28"/>
          <w:szCs w:val="28"/>
        </w:rPr>
        <w:t>name,dd</w:t>
      </w:r>
      <w:proofErr w:type="spellEnd"/>
      <w:r w:rsidRPr="009B5F21">
        <w:rPr>
          <w:rFonts w:ascii="Times New Roman" w:hAnsi="Times New Roman" w:cs="Times New Roman"/>
          <w:color w:val="00000A"/>
          <w:sz w:val="28"/>
          <w:szCs w:val="28"/>
        </w:rPr>
        <w:t>/mm/</w:t>
      </w:r>
      <w:proofErr w:type="spellStart"/>
      <w:r w:rsidRPr="009B5F21">
        <w:rPr>
          <w:rFonts w:ascii="Times New Roman" w:hAnsi="Times New Roman" w:cs="Times New Roman"/>
          <w:color w:val="00000A"/>
          <w:sz w:val="28"/>
          <w:szCs w:val="28"/>
        </w:rPr>
        <w:t>yyyy</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Print the Name &amp; Date</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c.DisplayDetails</w:t>
      </w:r>
      <w:proofErr w:type="spellEnd"/>
      <w:r w:rsidRPr="009B5F21">
        <w:rPr>
          <w:rFonts w:ascii="Times New Roman" w:hAnsi="Times New Roman" w:cs="Times New Roman"/>
          <w:color w:val="00000A"/>
          <w:sz w:val="28"/>
          <w:szCs w:val="28"/>
        </w:rPr>
        <w:t>(</w:t>
      </w:r>
      <w:proofErr w:type="spellStart"/>
      <w:proofErr w:type="gramEnd"/>
      <w:r w:rsidRPr="009B5F21">
        <w:rPr>
          <w:rFonts w:ascii="Times New Roman" w:hAnsi="Times New Roman" w:cs="Times New Roman"/>
          <w:color w:val="00000A"/>
          <w:sz w:val="28"/>
          <w:szCs w:val="28"/>
        </w:rPr>
        <w:t>name,dd,mm,yyyy</w:t>
      </w:r>
      <w:proofErr w:type="spellEnd"/>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8932A6" w:rsidRPr="009B5F21" w:rsidRDefault="008932A6"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2: </w:t>
      </w:r>
      <w:r w:rsidRPr="009B5F21">
        <w:rPr>
          <w:rFonts w:ascii="Times New Roman" w:hAnsi="Times New Roman" w:cs="Times New Roman"/>
          <w:color w:val="00000A"/>
          <w:sz w:val="28"/>
          <w:szCs w:val="28"/>
        </w:rPr>
        <w:t>Compile &amp; Run</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w:t>
      </w:r>
      <w:proofErr w:type="spellStart"/>
      <w:r w:rsidRPr="009B5F21">
        <w:rPr>
          <w:rFonts w:ascii="Times New Roman" w:hAnsi="Times New Roman" w:cs="Times New Roman"/>
          <w:color w:val="00000A"/>
          <w:sz w:val="28"/>
          <w:szCs w:val="28"/>
        </w:rPr>
        <w:t>javac</w:t>
      </w:r>
      <w:proofErr w:type="spellEnd"/>
      <w:r w:rsidRPr="009B5F21">
        <w:rPr>
          <w:rFonts w:ascii="Times New Roman" w:hAnsi="Times New Roman" w:cs="Times New Roman"/>
          <w:color w:val="00000A"/>
          <w:sz w:val="28"/>
          <w:szCs w:val="28"/>
        </w:rPr>
        <w:t xml:space="preserve"> Customer.java</w:t>
      </w:r>
    </w:p>
    <w:p w:rsidR="008932A6" w:rsidRPr="009B5F21" w:rsidRDefault="008932A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w:t>
      </w:r>
      <w:r w:rsidRPr="009B5F21">
        <w:rPr>
          <w:rFonts w:ascii="Times New Roman" w:hAnsi="Times New Roman" w:cs="Times New Roman"/>
          <w:color w:val="00000A"/>
          <w:sz w:val="28"/>
          <w:szCs w:val="28"/>
        </w:rPr>
        <w:t>java Customer</w:t>
      </w:r>
    </w:p>
    <w:p w:rsidR="003D623A" w:rsidRPr="009B5F21" w:rsidRDefault="003D623A" w:rsidP="009B5F21">
      <w:pPr>
        <w:jc w:val="both"/>
        <w:rPr>
          <w:rFonts w:ascii="Times New Roman" w:hAnsi="Times New Roman" w:cs="Times New Roman"/>
          <w:b/>
          <w:sz w:val="28"/>
          <w:szCs w:val="28"/>
        </w:rPr>
      </w:pPr>
    </w:p>
    <w:p w:rsidR="00296C20" w:rsidRPr="009B5F21" w:rsidRDefault="00296C20"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lastRenderedPageBreak/>
        <w:t xml:space="preserve">3 A. Write a Java program to read two integers </w:t>
      </w:r>
      <w:proofErr w:type="gramStart"/>
      <w:r w:rsidRPr="009B5F21">
        <w:rPr>
          <w:rFonts w:ascii="Times New Roman" w:hAnsi="Times New Roman" w:cs="Times New Roman"/>
          <w:b/>
          <w:bCs/>
          <w:color w:val="00000A"/>
          <w:sz w:val="28"/>
          <w:szCs w:val="28"/>
        </w:rPr>
        <w:t>a and</w:t>
      </w:r>
      <w:proofErr w:type="gramEnd"/>
      <w:r w:rsidRPr="009B5F21">
        <w:rPr>
          <w:rFonts w:ascii="Times New Roman" w:hAnsi="Times New Roman" w:cs="Times New Roman"/>
          <w:b/>
          <w:bCs/>
          <w:color w:val="00000A"/>
          <w:sz w:val="28"/>
          <w:szCs w:val="28"/>
        </w:rPr>
        <w:t xml:space="preserve"> b. Compute a/b and print, when b is not zero. Raise an exception when b is equal to zero.</w:t>
      </w:r>
    </w:p>
    <w:p w:rsidR="00296C20" w:rsidRPr="009B5F21" w:rsidRDefault="00296C20"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1: </w:t>
      </w:r>
      <w:r w:rsidRPr="009B5F21">
        <w:rPr>
          <w:rFonts w:ascii="Times New Roman" w:hAnsi="Times New Roman" w:cs="Times New Roman"/>
          <w:color w:val="00000A"/>
          <w:sz w:val="28"/>
          <w:szCs w:val="28"/>
        </w:rPr>
        <w:t>Create a Class for Compute</w:t>
      </w:r>
      <w:r w:rsidR="00B00CEC" w:rsidRPr="009B5F21">
        <w:rPr>
          <w:rFonts w:ascii="Times New Roman" w:hAnsi="Times New Roman" w:cs="Times New Roman"/>
          <w:color w:val="00000A"/>
          <w:sz w:val="28"/>
          <w:szCs w:val="28"/>
        </w:rPr>
        <w:t xml:space="preserve"> Di</w:t>
      </w:r>
      <w:r w:rsidRPr="009B5F21">
        <w:rPr>
          <w:rFonts w:ascii="Times New Roman" w:hAnsi="Times New Roman" w:cs="Times New Roman"/>
          <w:color w:val="00000A"/>
          <w:sz w:val="28"/>
          <w:szCs w:val="28"/>
        </w:rPr>
        <w:t>vision with Exception Handling.</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Add</w:t>
      </w:r>
      <w:proofErr w:type="gramEnd"/>
      <w:r w:rsidRPr="009B5F21">
        <w:rPr>
          <w:rFonts w:ascii="Times New Roman" w:hAnsi="Times New Roman" w:cs="Times New Roman"/>
          <w:color w:val="00000A"/>
          <w:sz w:val="28"/>
          <w:szCs w:val="28"/>
        </w:rPr>
        <w:t xml:space="preserve"> imports (Packages)</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Division {</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static void main(String[] </w:t>
      </w:r>
      <w:proofErr w:type="spellStart"/>
      <w:r w:rsidRPr="009B5F21">
        <w:rPr>
          <w:rFonts w:ascii="Times New Roman" w:hAnsi="Times New Roman" w:cs="Times New Roman"/>
          <w:color w:val="00000A"/>
          <w:sz w:val="28"/>
          <w:szCs w:val="28"/>
        </w:rPr>
        <w:t>args</w:t>
      </w:r>
      <w:proofErr w:type="spellEnd"/>
      <w:r w:rsidRPr="009B5F21">
        <w:rPr>
          <w:rFonts w:ascii="Times New Roman" w:hAnsi="Times New Roman" w:cs="Times New Roman"/>
          <w:color w:val="00000A"/>
          <w:sz w:val="28"/>
          <w:szCs w:val="28"/>
        </w:rPr>
        <w:t>) {</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int</w:t>
      </w:r>
      <w:proofErr w:type="spellEnd"/>
      <w:proofErr w:type="gramEnd"/>
      <w:r w:rsidRPr="009B5F21">
        <w:rPr>
          <w:rFonts w:ascii="Times New Roman" w:hAnsi="Times New Roman" w:cs="Times New Roman"/>
          <w:color w:val="00000A"/>
          <w:sz w:val="28"/>
          <w:szCs w:val="28"/>
        </w:rPr>
        <w:t xml:space="preserve"> a, b, result;</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Read Inputs a &amp; b</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try block</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try</w:t>
      </w:r>
      <w:proofErr w:type="gramEnd"/>
      <w:r w:rsidRPr="009B5F21">
        <w:rPr>
          <w:rFonts w:ascii="Times New Roman" w:hAnsi="Times New Roman" w:cs="Times New Roman"/>
          <w:color w:val="00000A"/>
          <w:sz w:val="28"/>
          <w:szCs w:val="28"/>
        </w:rPr>
        <w:t xml:space="preserve"> {</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result</w:t>
      </w:r>
      <w:proofErr w:type="gramEnd"/>
      <w:r w:rsidRPr="009B5F21">
        <w:rPr>
          <w:rFonts w:ascii="Times New Roman" w:hAnsi="Times New Roman" w:cs="Times New Roman"/>
          <w:color w:val="00000A"/>
          <w:sz w:val="28"/>
          <w:szCs w:val="28"/>
        </w:rPr>
        <w:t xml:space="preserve"> = a / b;</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System.out.println</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"Result = " + result);</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catch block</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catch</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ArithmeticException</w:t>
      </w:r>
      <w:proofErr w:type="spellEnd"/>
      <w:r w:rsidRPr="009B5F21">
        <w:rPr>
          <w:rFonts w:ascii="Times New Roman" w:hAnsi="Times New Roman" w:cs="Times New Roman"/>
          <w:color w:val="00000A"/>
          <w:sz w:val="28"/>
          <w:szCs w:val="28"/>
        </w:rPr>
        <w:t xml:space="preserve"> e) {</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System.out.println</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"Exception caught: Division by zero.");</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2: </w:t>
      </w:r>
      <w:r w:rsidRPr="009B5F21">
        <w:rPr>
          <w:rFonts w:ascii="Times New Roman" w:hAnsi="Times New Roman" w:cs="Times New Roman"/>
          <w:color w:val="00000A"/>
          <w:sz w:val="28"/>
          <w:szCs w:val="28"/>
        </w:rPr>
        <w:t>Compile &amp; Run the Program</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w:t>
      </w:r>
      <w:proofErr w:type="spellStart"/>
      <w:r w:rsidR="00B00CEC" w:rsidRPr="009B5F21">
        <w:rPr>
          <w:rFonts w:ascii="Times New Roman" w:hAnsi="Times New Roman" w:cs="Times New Roman"/>
          <w:color w:val="00000A"/>
          <w:sz w:val="28"/>
          <w:szCs w:val="28"/>
        </w:rPr>
        <w:t>javac</w:t>
      </w:r>
      <w:proofErr w:type="spellEnd"/>
      <w:r w:rsidR="00B00CEC" w:rsidRPr="009B5F21">
        <w:rPr>
          <w:rFonts w:ascii="Times New Roman" w:hAnsi="Times New Roman" w:cs="Times New Roman"/>
          <w:color w:val="00000A"/>
          <w:sz w:val="28"/>
          <w:szCs w:val="28"/>
        </w:rPr>
        <w:t xml:space="preserve"> ComputeDi</w:t>
      </w:r>
      <w:r w:rsidRPr="009B5F21">
        <w:rPr>
          <w:rFonts w:ascii="Times New Roman" w:hAnsi="Times New Roman" w:cs="Times New Roman"/>
          <w:color w:val="00000A"/>
          <w:sz w:val="28"/>
          <w:szCs w:val="28"/>
        </w:rPr>
        <w:t>vision.java</w:t>
      </w:r>
    </w:p>
    <w:p w:rsidR="00296C20" w:rsidRPr="009B5F21" w:rsidRDefault="00296C2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w:t>
      </w:r>
      <w:r w:rsidR="00B00CEC" w:rsidRPr="009B5F21">
        <w:rPr>
          <w:rFonts w:ascii="Times New Roman" w:hAnsi="Times New Roman" w:cs="Times New Roman"/>
          <w:color w:val="00000A"/>
          <w:sz w:val="28"/>
          <w:szCs w:val="28"/>
        </w:rPr>
        <w:t xml:space="preserve">java </w:t>
      </w:r>
      <w:proofErr w:type="spellStart"/>
      <w:r w:rsidR="00B00CEC" w:rsidRPr="009B5F21">
        <w:rPr>
          <w:rFonts w:ascii="Times New Roman" w:hAnsi="Times New Roman" w:cs="Times New Roman"/>
          <w:color w:val="00000A"/>
          <w:sz w:val="28"/>
          <w:szCs w:val="28"/>
        </w:rPr>
        <w:t>ComputeDi</w:t>
      </w:r>
      <w:r w:rsidRPr="009B5F21">
        <w:rPr>
          <w:rFonts w:ascii="Times New Roman" w:hAnsi="Times New Roman" w:cs="Times New Roman"/>
          <w:color w:val="00000A"/>
          <w:sz w:val="28"/>
          <w:szCs w:val="28"/>
        </w:rPr>
        <w:t>vision</w:t>
      </w:r>
      <w:proofErr w:type="spellEnd"/>
    </w:p>
    <w:p w:rsidR="008932A6" w:rsidRPr="009B5F21" w:rsidRDefault="008932A6" w:rsidP="009B5F21">
      <w:pPr>
        <w:jc w:val="both"/>
        <w:rPr>
          <w:rFonts w:ascii="Times New Roman" w:hAnsi="Times New Roman" w:cs="Times New Roman"/>
          <w:b/>
          <w:sz w:val="28"/>
          <w:szCs w:val="28"/>
        </w:rPr>
      </w:pPr>
    </w:p>
    <w:p w:rsidR="00B6050B" w:rsidRPr="009B5F21" w:rsidRDefault="00B6050B" w:rsidP="009B5F21">
      <w:pPr>
        <w:jc w:val="both"/>
        <w:rPr>
          <w:rFonts w:ascii="Times New Roman" w:hAnsi="Times New Roman" w:cs="Times New Roman"/>
          <w:b/>
          <w:sz w:val="28"/>
          <w:szCs w:val="28"/>
        </w:rPr>
      </w:pPr>
    </w:p>
    <w:p w:rsidR="00B6050B" w:rsidRPr="009B5F21" w:rsidRDefault="00B6050B"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3 B. Write a Java program that implements a multi-thread application that has three threads. First thread generates a random integer for every 1 second; second thread computes the square of the number and prints; third thread will print the value of cube of the number.</w:t>
      </w:r>
    </w:p>
    <w:p w:rsidR="00B6050B" w:rsidRPr="009B5F21" w:rsidRDefault="00B6050B"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B6050B" w:rsidRPr="009B5F21" w:rsidRDefault="00B6050B"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1: </w:t>
      </w:r>
      <w:r w:rsidRPr="009B5F21">
        <w:rPr>
          <w:rFonts w:ascii="Times New Roman" w:hAnsi="Times New Roman" w:cs="Times New Roman"/>
          <w:color w:val="00000A"/>
          <w:sz w:val="28"/>
          <w:szCs w:val="28"/>
        </w:rPr>
        <w:t>Create Different Thread Classes &amp; an Implementing Class</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import</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java.util</w:t>
      </w:r>
      <w:proofErr w:type="spellEnd"/>
      <w:r w:rsidRPr="009B5F21">
        <w:rPr>
          <w:rFonts w:ascii="Times New Roman" w:hAnsi="Times New Roman" w:cs="Times New Roman"/>
          <w:color w:val="00000A"/>
          <w:sz w:val="28"/>
          <w:szCs w:val="28"/>
        </w:rPr>
        <w:t>.*; // Add Required Packages</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square implements Runnable</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x;</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void run()</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Print SQUARE of x</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Cube implements Runnable</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int</w:t>
      </w:r>
      <w:proofErr w:type="spellEnd"/>
      <w:r w:rsidRPr="009B5F21">
        <w:rPr>
          <w:rFonts w:ascii="Times New Roman" w:hAnsi="Times New Roman" w:cs="Times New Roman"/>
          <w:color w:val="00000A"/>
          <w:sz w:val="28"/>
          <w:szCs w:val="28"/>
        </w:rPr>
        <w:t xml:space="preserve"> x;</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void run()</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Print CUBE of x</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class</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RandomNumGen</w:t>
      </w:r>
      <w:proofErr w:type="spellEnd"/>
      <w:r w:rsidRPr="009B5F21">
        <w:rPr>
          <w:rFonts w:ascii="Times New Roman" w:hAnsi="Times New Roman" w:cs="Times New Roman"/>
          <w:color w:val="00000A"/>
          <w:sz w:val="28"/>
          <w:szCs w:val="28"/>
        </w:rPr>
        <w:t xml:space="preserve"> extends Thread</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void run()</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Random r = new </w:t>
      </w:r>
      <w:proofErr w:type="gramStart"/>
      <w:r w:rsidRPr="009B5F21">
        <w:rPr>
          <w:rFonts w:ascii="Times New Roman" w:hAnsi="Times New Roman" w:cs="Times New Roman"/>
          <w:color w:val="00000A"/>
          <w:sz w:val="28"/>
          <w:szCs w:val="28"/>
        </w:rPr>
        <w:t>Random(</w:t>
      </w:r>
      <w:proofErr w:type="gram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Generate Random Numbers</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num</w:t>
      </w:r>
      <w:proofErr w:type="spellEnd"/>
      <w:proofErr w:type="gramEnd"/>
      <w:r w:rsidRPr="009B5F21">
        <w:rPr>
          <w:rFonts w:ascii="Times New Roman" w:hAnsi="Times New Roman" w:cs="Times New Roman"/>
          <w:color w:val="00000A"/>
          <w:sz w:val="28"/>
          <w:szCs w:val="28"/>
        </w:rPr>
        <w:t xml:space="preserve"> = </w:t>
      </w:r>
      <w:proofErr w:type="spellStart"/>
      <w:r w:rsidRPr="009B5F21">
        <w:rPr>
          <w:rFonts w:ascii="Times New Roman" w:hAnsi="Times New Roman" w:cs="Times New Roman"/>
          <w:color w:val="00000A"/>
          <w:sz w:val="28"/>
          <w:szCs w:val="28"/>
        </w:rPr>
        <w:t>r.nextInt</w:t>
      </w:r>
      <w:proofErr w:type="spellEnd"/>
      <w:r w:rsidRPr="009B5F21">
        <w:rPr>
          <w:rFonts w:ascii="Times New Roman" w:hAnsi="Times New Roman" w:cs="Times New Roman"/>
          <w:color w:val="00000A"/>
          <w:sz w:val="28"/>
          <w:szCs w:val="28"/>
        </w:rPr>
        <w:t>(100);</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print Generated Random Number</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Start 2nd Thread to Print SQUARES</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Thread t2 = new </w:t>
      </w:r>
      <w:proofErr w:type="gramStart"/>
      <w:r w:rsidRPr="009B5F21">
        <w:rPr>
          <w:rFonts w:ascii="Times New Roman" w:hAnsi="Times New Roman" w:cs="Times New Roman"/>
          <w:color w:val="00000A"/>
          <w:sz w:val="28"/>
          <w:szCs w:val="28"/>
        </w:rPr>
        <w:t>Thread(</w:t>
      </w:r>
      <w:proofErr w:type="gramEnd"/>
      <w:r w:rsidRPr="009B5F21">
        <w:rPr>
          <w:rFonts w:ascii="Times New Roman" w:hAnsi="Times New Roman" w:cs="Times New Roman"/>
          <w:color w:val="00000A"/>
          <w:sz w:val="28"/>
          <w:szCs w:val="28"/>
        </w:rPr>
        <w:t>new square(</w:t>
      </w:r>
      <w:proofErr w:type="spellStart"/>
      <w:r w:rsidRPr="009B5F21">
        <w:rPr>
          <w:rFonts w:ascii="Times New Roman" w:hAnsi="Times New Roman" w:cs="Times New Roman"/>
          <w:color w:val="00000A"/>
          <w:sz w:val="28"/>
          <w:szCs w:val="28"/>
        </w:rPr>
        <w:t>num</w:t>
      </w:r>
      <w:proofErr w:type="spell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t2.start(</w:t>
      </w:r>
      <w:proofErr w:type="gram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Start 3rd Thread to Print CUBES</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Thread t3 = new </w:t>
      </w:r>
      <w:proofErr w:type="gramStart"/>
      <w:r w:rsidRPr="009B5F21">
        <w:rPr>
          <w:rFonts w:ascii="Times New Roman" w:hAnsi="Times New Roman" w:cs="Times New Roman"/>
          <w:color w:val="00000A"/>
          <w:sz w:val="28"/>
          <w:szCs w:val="28"/>
        </w:rPr>
        <w:t>Thread(</w:t>
      </w:r>
      <w:proofErr w:type="gramEnd"/>
      <w:r w:rsidRPr="009B5F21">
        <w:rPr>
          <w:rFonts w:ascii="Times New Roman" w:hAnsi="Times New Roman" w:cs="Times New Roman"/>
          <w:color w:val="00000A"/>
          <w:sz w:val="28"/>
          <w:szCs w:val="28"/>
        </w:rPr>
        <w:t>new Cube(</w:t>
      </w:r>
      <w:proofErr w:type="spellStart"/>
      <w:r w:rsidRPr="009B5F21">
        <w:rPr>
          <w:rFonts w:ascii="Times New Roman" w:hAnsi="Times New Roman" w:cs="Times New Roman"/>
          <w:color w:val="00000A"/>
          <w:sz w:val="28"/>
          <w:szCs w:val="28"/>
        </w:rPr>
        <w:t>num</w:t>
      </w:r>
      <w:proofErr w:type="spell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t3.start(</w:t>
      </w:r>
      <w:proofErr w:type="gram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class </w:t>
      </w:r>
      <w:proofErr w:type="spellStart"/>
      <w:r w:rsidRPr="009B5F21">
        <w:rPr>
          <w:rFonts w:ascii="Times New Roman" w:hAnsi="Times New Roman" w:cs="Times New Roman"/>
          <w:color w:val="00000A"/>
          <w:sz w:val="28"/>
          <w:szCs w:val="28"/>
        </w:rPr>
        <w:t>ThreadImplementer</w:t>
      </w:r>
      <w:proofErr w:type="spellEnd"/>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public</w:t>
      </w:r>
      <w:proofErr w:type="gramEnd"/>
      <w:r w:rsidRPr="009B5F21">
        <w:rPr>
          <w:rFonts w:ascii="Times New Roman" w:hAnsi="Times New Roman" w:cs="Times New Roman"/>
          <w:color w:val="00000A"/>
          <w:sz w:val="28"/>
          <w:szCs w:val="28"/>
        </w:rPr>
        <w:t xml:space="preserve"> static void main(String[] </w:t>
      </w:r>
      <w:proofErr w:type="spellStart"/>
      <w:r w:rsidRPr="009B5F21">
        <w:rPr>
          <w:rFonts w:ascii="Times New Roman" w:hAnsi="Times New Roman" w:cs="Times New Roman"/>
          <w:color w:val="00000A"/>
          <w:sz w:val="28"/>
          <w:szCs w:val="28"/>
        </w:rPr>
        <w:t>args</w:t>
      </w:r>
      <w:proofErr w:type="spell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RandomNumGen</w:t>
      </w:r>
      <w:proofErr w:type="spellEnd"/>
      <w:r w:rsidRPr="009B5F21">
        <w:rPr>
          <w:rFonts w:ascii="Times New Roman" w:hAnsi="Times New Roman" w:cs="Times New Roman"/>
          <w:color w:val="00000A"/>
          <w:sz w:val="28"/>
          <w:szCs w:val="28"/>
        </w:rPr>
        <w:t xml:space="preserve"> R = new </w:t>
      </w:r>
      <w:proofErr w:type="spellStart"/>
      <w:proofErr w:type="gramStart"/>
      <w:r w:rsidRPr="009B5F21">
        <w:rPr>
          <w:rFonts w:ascii="Times New Roman" w:hAnsi="Times New Roman" w:cs="Times New Roman"/>
          <w:color w:val="00000A"/>
          <w:sz w:val="28"/>
          <w:szCs w:val="28"/>
        </w:rPr>
        <w:t>RandomNumGen</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R.start</w:t>
      </w:r>
      <w:proofErr w:type="spellEnd"/>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Step 2: </w:t>
      </w:r>
      <w:r w:rsidRPr="009B5F21">
        <w:rPr>
          <w:rFonts w:ascii="Times New Roman" w:hAnsi="Times New Roman" w:cs="Times New Roman"/>
          <w:color w:val="00000A"/>
          <w:sz w:val="28"/>
          <w:szCs w:val="28"/>
        </w:rPr>
        <w:t>Compile &amp; Run</w:t>
      </w:r>
    </w:p>
    <w:p w:rsidR="00B6050B" w:rsidRPr="009B5F21" w:rsidRDefault="00B6050B"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w:t>
      </w:r>
      <w:proofErr w:type="spellStart"/>
      <w:r w:rsidRPr="009B5F21">
        <w:rPr>
          <w:rFonts w:ascii="Times New Roman" w:hAnsi="Times New Roman" w:cs="Times New Roman"/>
          <w:color w:val="00000A"/>
          <w:sz w:val="28"/>
          <w:szCs w:val="28"/>
        </w:rPr>
        <w:t>javac</w:t>
      </w:r>
      <w:proofErr w:type="spellEnd"/>
      <w:r w:rsidRPr="009B5F21">
        <w:rPr>
          <w:rFonts w:ascii="Times New Roman" w:hAnsi="Times New Roman" w:cs="Times New Roman"/>
          <w:color w:val="00000A"/>
          <w:sz w:val="28"/>
          <w:szCs w:val="28"/>
        </w:rPr>
        <w:t xml:space="preserve"> ThreadImplementer.java</w:t>
      </w:r>
    </w:p>
    <w:p w:rsidR="00B6050B" w:rsidRPr="009B5F21" w:rsidRDefault="00B6050B" w:rsidP="009B5F21">
      <w:pPr>
        <w:jc w:val="both"/>
        <w:rPr>
          <w:rFonts w:ascii="Times New Roman" w:hAnsi="Times New Roman" w:cs="Times New Roman"/>
          <w:b/>
          <w:sz w:val="28"/>
          <w:szCs w:val="28"/>
        </w:rPr>
      </w:pPr>
      <w:r w:rsidRPr="009B5F21">
        <w:rPr>
          <w:rFonts w:ascii="Times New Roman" w:hAnsi="Times New Roman" w:cs="Times New Roman"/>
          <w:b/>
          <w:bCs/>
          <w:color w:val="00000A"/>
          <w:sz w:val="28"/>
          <w:szCs w:val="28"/>
        </w:rPr>
        <w:t>$</w:t>
      </w:r>
      <w:r w:rsidRPr="009B5F21">
        <w:rPr>
          <w:rFonts w:ascii="Times New Roman" w:hAnsi="Times New Roman" w:cs="Times New Roman"/>
          <w:color w:val="00000A"/>
          <w:sz w:val="28"/>
          <w:szCs w:val="28"/>
        </w:rPr>
        <w:t xml:space="preserve">java </w:t>
      </w:r>
      <w:proofErr w:type="spellStart"/>
      <w:r w:rsidRPr="009B5F21">
        <w:rPr>
          <w:rFonts w:ascii="Times New Roman" w:hAnsi="Times New Roman" w:cs="Times New Roman"/>
          <w:color w:val="00000A"/>
          <w:sz w:val="28"/>
          <w:szCs w:val="28"/>
        </w:rPr>
        <w:t>ThreadImplementer</w:t>
      </w:r>
      <w:proofErr w:type="spellEnd"/>
    </w:p>
    <w:p w:rsidR="008932A6" w:rsidRPr="009B5F21" w:rsidRDefault="008932A6" w:rsidP="009B5F21">
      <w:pPr>
        <w:jc w:val="both"/>
        <w:rPr>
          <w:rFonts w:ascii="Times New Roman" w:hAnsi="Times New Roman" w:cs="Times New Roman"/>
          <w:b/>
          <w:sz w:val="28"/>
          <w:szCs w:val="28"/>
        </w:rPr>
      </w:pPr>
    </w:p>
    <w:p w:rsidR="00296C20" w:rsidRPr="009B5F21" w:rsidRDefault="00296C20" w:rsidP="009B5F21">
      <w:pPr>
        <w:jc w:val="both"/>
        <w:rPr>
          <w:rFonts w:ascii="Times New Roman" w:hAnsi="Times New Roman" w:cs="Times New Roman"/>
          <w:b/>
          <w:sz w:val="28"/>
          <w:szCs w:val="28"/>
        </w:rPr>
      </w:pPr>
    </w:p>
    <w:p w:rsidR="00C508A9" w:rsidRPr="009B5F21" w:rsidRDefault="005B00F6" w:rsidP="009B5F21">
      <w:pPr>
        <w:jc w:val="both"/>
        <w:rPr>
          <w:rFonts w:ascii="Times New Roman" w:hAnsi="Times New Roman" w:cs="Times New Roman"/>
          <w:b/>
          <w:color w:val="000000" w:themeColor="text1"/>
          <w:sz w:val="28"/>
          <w:szCs w:val="28"/>
        </w:rPr>
      </w:pPr>
      <w:r w:rsidRPr="009B5F21">
        <w:rPr>
          <w:rFonts w:ascii="Times New Roman" w:hAnsi="Times New Roman" w:cs="Times New Roman"/>
          <w:b/>
          <w:sz w:val="28"/>
          <w:szCs w:val="28"/>
        </w:rPr>
        <w:t>4</w:t>
      </w:r>
      <w:proofErr w:type="gramStart"/>
      <w:r w:rsidRPr="009B5F21">
        <w:rPr>
          <w:rFonts w:ascii="Times New Roman" w:hAnsi="Times New Roman" w:cs="Times New Roman"/>
          <w:b/>
          <w:sz w:val="28"/>
          <w:szCs w:val="28"/>
        </w:rPr>
        <w:t>:</w:t>
      </w:r>
      <w:r w:rsidR="00C508A9" w:rsidRPr="009B5F21">
        <w:rPr>
          <w:rFonts w:ascii="Times New Roman" w:hAnsi="Times New Roman" w:cs="Times New Roman"/>
          <w:b/>
          <w:sz w:val="28"/>
          <w:szCs w:val="28"/>
        </w:rPr>
        <w:t>Sort</w:t>
      </w:r>
      <w:proofErr w:type="gramEnd"/>
      <w:r w:rsidR="00C508A9" w:rsidRPr="009B5F21">
        <w:rPr>
          <w:rFonts w:ascii="Times New Roman" w:hAnsi="Times New Roman" w:cs="Times New Roman"/>
          <w:b/>
          <w:sz w:val="28"/>
          <w:szCs w:val="28"/>
        </w:rPr>
        <w:t xml:space="preserve"> a given set of </w:t>
      </w:r>
      <w:r w:rsidR="00C508A9" w:rsidRPr="009B5F21">
        <w:rPr>
          <w:rFonts w:ascii="Times New Roman" w:hAnsi="Times New Roman" w:cs="Times New Roman"/>
          <w:b/>
          <w:bCs/>
          <w:i/>
          <w:iCs/>
          <w:sz w:val="28"/>
          <w:szCs w:val="28"/>
        </w:rPr>
        <w:t xml:space="preserve">n </w:t>
      </w:r>
      <w:r w:rsidR="00C508A9" w:rsidRPr="009B5F21">
        <w:rPr>
          <w:rFonts w:ascii="Times New Roman" w:hAnsi="Times New Roman" w:cs="Times New Roman"/>
          <w:b/>
          <w:sz w:val="28"/>
          <w:szCs w:val="28"/>
        </w:rPr>
        <w:t xml:space="preserve">integer elements using </w:t>
      </w:r>
      <w:r w:rsidR="00C508A9" w:rsidRPr="009B5F21">
        <w:rPr>
          <w:rFonts w:ascii="Times New Roman" w:hAnsi="Times New Roman" w:cs="Times New Roman"/>
          <w:b/>
          <w:bCs/>
          <w:sz w:val="28"/>
          <w:szCs w:val="28"/>
        </w:rPr>
        <w:t xml:space="preserve">Quick Sort </w:t>
      </w:r>
      <w:r w:rsidR="00C508A9" w:rsidRPr="009B5F21">
        <w:rPr>
          <w:rFonts w:ascii="Times New Roman" w:hAnsi="Times New Roman" w:cs="Times New Roman"/>
          <w:b/>
          <w:sz w:val="28"/>
          <w:szCs w:val="28"/>
        </w:rPr>
        <w:t xml:space="preserve">method and compute its time complexity. Run the program for varied values of </w:t>
      </w:r>
      <w:r w:rsidR="00C508A9" w:rsidRPr="009B5F21">
        <w:rPr>
          <w:rFonts w:ascii="Times New Roman" w:hAnsi="Times New Roman" w:cs="Times New Roman"/>
          <w:b/>
          <w:i/>
          <w:iCs/>
          <w:sz w:val="28"/>
          <w:szCs w:val="28"/>
        </w:rPr>
        <w:t>n</w:t>
      </w:r>
      <w:r w:rsidR="00C508A9" w:rsidRPr="009B5F21">
        <w:rPr>
          <w:rFonts w:ascii="Times New Roman" w:hAnsi="Times New Roman" w:cs="Times New Roman"/>
          <w:b/>
          <w:sz w:val="28"/>
          <w:szCs w:val="28"/>
        </w:rPr>
        <w:t xml:space="preserve">&gt; 5000 and record the time taken to sort. Plot a graph of the time taken versus </w:t>
      </w:r>
      <w:r w:rsidR="00C508A9" w:rsidRPr="009B5F21">
        <w:rPr>
          <w:rFonts w:ascii="Times New Roman" w:hAnsi="Times New Roman" w:cs="Times New Roman"/>
          <w:b/>
          <w:bCs/>
          <w:i/>
          <w:iCs/>
          <w:sz w:val="28"/>
          <w:szCs w:val="28"/>
        </w:rPr>
        <w:t>n</w:t>
      </w:r>
      <w:r w:rsidR="00C508A9" w:rsidRPr="009B5F21">
        <w:rPr>
          <w:rFonts w:ascii="Times New Roman" w:hAnsi="Times New Roman" w:cs="Times New Roman"/>
          <w:b/>
          <w:sz w:val="28"/>
          <w:szCs w:val="28"/>
        </w:rPr>
        <w:t>on graph sheet. The elements can be read from a file or can be generated using the random number generator. Demonstrate using Java how the divide-and-conquer method works along with its time complexity analysis: worst case, average case and best case.</w:t>
      </w:r>
    </w:p>
    <w:p w:rsidR="00C508A9" w:rsidRPr="009B5F21" w:rsidRDefault="00C508A9" w:rsidP="009B5F21">
      <w:pPr>
        <w:ind w:left="475"/>
        <w:jc w:val="both"/>
        <w:rPr>
          <w:rFonts w:ascii="Times New Roman" w:hAnsi="Times New Roman" w:cs="Times New Roman"/>
          <w:b/>
          <w:sz w:val="28"/>
          <w:szCs w:val="28"/>
        </w:rPr>
      </w:pPr>
    </w:p>
    <w:p w:rsidR="00C508A9" w:rsidRPr="009B5F21" w:rsidRDefault="00C508A9" w:rsidP="009B5F21">
      <w:pPr>
        <w:ind w:left="475"/>
        <w:jc w:val="both"/>
        <w:rPr>
          <w:rFonts w:ascii="Times New Roman" w:hAnsi="Times New Roman" w:cs="Times New Roman"/>
          <w:b/>
          <w:bCs/>
          <w:sz w:val="28"/>
          <w:szCs w:val="28"/>
        </w:rPr>
      </w:pPr>
      <w:r w:rsidRPr="009B5F21">
        <w:rPr>
          <w:rFonts w:ascii="Times New Roman" w:hAnsi="Times New Roman" w:cs="Times New Roman"/>
          <w:b/>
          <w:sz w:val="28"/>
          <w:szCs w:val="28"/>
        </w:rPr>
        <w:t>Quick Sort:</w:t>
      </w:r>
    </w:p>
    <w:p w:rsidR="00C508A9" w:rsidRPr="009B5F21" w:rsidRDefault="00C508A9" w:rsidP="009B5F21">
      <w:pPr>
        <w:pStyle w:val="NormalWeb"/>
        <w:numPr>
          <w:ilvl w:val="0"/>
          <w:numId w:val="5"/>
        </w:numPr>
        <w:shd w:val="clear" w:color="auto" w:fill="FFFFFF"/>
        <w:suppressAutoHyphens/>
        <w:spacing w:before="0" w:beforeAutospacing="0" w:after="280" w:afterAutospacing="0" w:line="276" w:lineRule="auto"/>
        <w:jc w:val="both"/>
        <w:rPr>
          <w:color w:val="000000"/>
          <w:sz w:val="28"/>
          <w:szCs w:val="28"/>
        </w:rPr>
      </w:pPr>
      <w:r w:rsidRPr="009B5F21">
        <w:rPr>
          <w:color w:val="000000"/>
          <w:sz w:val="28"/>
          <w:szCs w:val="28"/>
        </w:rPr>
        <w:t>It is an algorithm of Divide &amp; Conquer algorithm which relies on partition operation.</w:t>
      </w:r>
    </w:p>
    <w:p w:rsidR="00C508A9" w:rsidRPr="009B5F21" w:rsidRDefault="00C508A9" w:rsidP="009B5F21">
      <w:pPr>
        <w:pStyle w:val="NormalWeb"/>
        <w:numPr>
          <w:ilvl w:val="0"/>
          <w:numId w:val="5"/>
        </w:numPr>
        <w:shd w:val="clear" w:color="auto" w:fill="FFFFFF"/>
        <w:suppressAutoHyphens/>
        <w:spacing w:before="0" w:beforeAutospacing="0" w:after="280" w:afterAutospacing="0" w:line="276" w:lineRule="auto"/>
        <w:jc w:val="both"/>
        <w:rPr>
          <w:color w:val="000000"/>
          <w:sz w:val="28"/>
          <w:szCs w:val="28"/>
        </w:rPr>
      </w:pPr>
      <w:r w:rsidRPr="009B5F21">
        <w:rPr>
          <w:color w:val="000000"/>
          <w:sz w:val="28"/>
          <w:szCs w:val="28"/>
        </w:rPr>
        <w:t xml:space="preserve">To partition an array, an element pivot is </w:t>
      </w:r>
      <w:proofErr w:type="spellStart"/>
      <w:r w:rsidRPr="009B5F21">
        <w:rPr>
          <w:color w:val="000000"/>
          <w:sz w:val="28"/>
          <w:szCs w:val="28"/>
        </w:rPr>
        <w:t>choosen</w:t>
      </w:r>
      <w:proofErr w:type="spellEnd"/>
      <w:r w:rsidRPr="009B5F21">
        <w:rPr>
          <w:color w:val="000000"/>
          <w:sz w:val="28"/>
          <w:szCs w:val="28"/>
        </w:rPr>
        <w:t xml:space="preserve">, all smaller elements are moved before pivot and all greater </w:t>
      </w:r>
      <w:proofErr w:type="gramStart"/>
      <w:r w:rsidRPr="009B5F21">
        <w:rPr>
          <w:color w:val="000000"/>
          <w:sz w:val="28"/>
          <w:szCs w:val="28"/>
        </w:rPr>
        <w:t>elements  are</w:t>
      </w:r>
      <w:proofErr w:type="gramEnd"/>
      <w:r w:rsidRPr="009B5F21">
        <w:rPr>
          <w:color w:val="000000"/>
          <w:sz w:val="28"/>
          <w:szCs w:val="28"/>
        </w:rPr>
        <w:t xml:space="preserve"> moved after the pivot. This can be done efficiently in linear </w:t>
      </w:r>
      <w:proofErr w:type="gramStart"/>
      <w:r w:rsidRPr="009B5F21">
        <w:rPr>
          <w:color w:val="000000"/>
          <w:sz w:val="28"/>
          <w:szCs w:val="28"/>
        </w:rPr>
        <w:t>time .</w:t>
      </w:r>
      <w:proofErr w:type="gramEnd"/>
      <w:r w:rsidRPr="009B5F21">
        <w:rPr>
          <w:color w:val="000000"/>
          <w:sz w:val="28"/>
          <w:szCs w:val="28"/>
        </w:rPr>
        <w:t xml:space="preserve"> Then recursively </w:t>
      </w:r>
      <w:proofErr w:type="gramStart"/>
      <w:r w:rsidRPr="009B5F21">
        <w:rPr>
          <w:color w:val="000000"/>
          <w:sz w:val="28"/>
          <w:szCs w:val="28"/>
        </w:rPr>
        <w:t>sorting  can</w:t>
      </w:r>
      <w:proofErr w:type="gramEnd"/>
      <w:r w:rsidRPr="009B5F21">
        <w:rPr>
          <w:color w:val="000000"/>
          <w:sz w:val="28"/>
          <w:szCs w:val="28"/>
        </w:rPr>
        <w:t xml:space="preserve"> be done for the lesser and greater </w:t>
      </w:r>
      <w:proofErr w:type="spellStart"/>
      <w:r w:rsidRPr="009B5F21">
        <w:rPr>
          <w:color w:val="000000"/>
          <w:sz w:val="28"/>
          <w:szCs w:val="28"/>
        </w:rPr>
        <w:t>sublists</w:t>
      </w:r>
      <w:proofErr w:type="spellEnd"/>
      <w:r w:rsidRPr="009B5F21">
        <w:rPr>
          <w:color w:val="000000"/>
          <w:sz w:val="28"/>
          <w:szCs w:val="28"/>
        </w:rPr>
        <w:t>.</w:t>
      </w:r>
    </w:p>
    <w:p w:rsidR="00C508A9" w:rsidRPr="009B5F21" w:rsidRDefault="00C508A9" w:rsidP="009B5F21">
      <w:pPr>
        <w:pStyle w:val="ListParagraph"/>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8"/>
          <w:szCs w:val="28"/>
        </w:rPr>
      </w:pPr>
      <w:r w:rsidRPr="009B5F21">
        <w:rPr>
          <w:rFonts w:ascii="Times New Roman" w:eastAsia="Times New Roman" w:hAnsi="Times New Roman" w:cs="Times New Roman"/>
          <w:b/>
          <w:bCs/>
          <w:color w:val="000000"/>
          <w:sz w:val="28"/>
          <w:szCs w:val="28"/>
        </w:rPr>
        <w:t>Sort the array in ascending order.</w:t>
      </w:r>
    </w:p>
    <w:p w:rsidR="00C508A9" w:rsidRPr="009B5F21" w:rsidRDefault="00C508A9" w:rsidP="009B5F21">
      <w:pPr>
        <w:pStyle w:val="ListParagraph"/>
        <w:shd w:val="clear" w:color="auto" w:fill="FFFFFF"/>
        <w:spacing w:before="100" w:beforeAutospacing="1" w:after="100" w:afterAutospacing="1" w:line="240" w:lineRule="auto"/>
        <w:ind w:left="405"/>
        <w:jc w:val="both"/>
        <w:rPr>
          <w:rFonts w:ascii="Times New Roman" w:eastAsia="Times New Roman" w:hAnsi="Times New Roman" w:cs="Times New Roman"/>
          <w:b/>
          <w:bCs/>
          <w:color w:val="000000"/>
          <w:sz w:val="28"/>
          <w:szCs w:val="28"/>
        </w:rPr>
      </w:pPr>
    </w:p>
    <w:p w:rsidR="00C508A9" w:rsidRPr="009B5F21" w:rsidRDefault="00C508A9" w:rsidP="009B5F21">
      <w:pPr>
        <w:pStyle w:val="ListParagraph"/>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8"/>
          <w:szCs w:val="28"/>
        </w:rPr>
      </w:pPr>
      <w:r w:rsidRPr="009B5F21">
        <w:rPr>
          <w:rFonts w:ascii="Times New Roman" w:eastAsia="Times New Roman" w:hAnsi="Times New Roman" w:cs="Times New Roman"/>
          <w:b/>
          <w:bCs/>
          <w:color w:val="000000"/>
          <w:sz w:val="28"/>
          <w:szCs w:val="28"/>
        </w:rPr>
        <w:t>Method:</w:t>
      </w:r>
    </w:p>
    <w:p w:rsidR="00C508A9" w:rsidRPr="009B5F21" w:rsidRDefault="00C508A9" w:rsidP="009B5F21">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9B5F21">
        <w:rPr>
          <w:rFonts w:ascii="Times New Roman" w:eastAsia="Times New Roman" w:hAnsi="Times New Roman" w:cs="Times New Roman"/>
          <w:b/>
          <w:bCs/>
          <w:color w:val="000000"/>
          <w:sz w:val="28"/>
          <w:szCs w:val="28"/>
        </w:rPr>
        <w:t>Divide:</w:t>
      </w:r>
      <w:r w:rsidRPr="009B5F21">
        <w:rPr>
          <w:rFonts w:ascii="Times New Roman" w:eastAsia="Times New Roman" w:hAnsi="Times New Roman" w:cs="Times New Roman"/>
          <w:color w:val="000000"/>
          <w:sz w:val="28"/>
          <w:szCs w:val="28"/>
        </w:rPr>
        <w:t> Rearrange the elements and split arrays into two sub-arrays and an element in between search that each element in left sub array is less than or equal to the average element and each element in the right sub- array is larger than the middle element.</w:t>
      </w:r>
    </w:p>
    <w:p w:rsidR="00C508A9" w:rsidRPr="009B5F21" w:rsidRDefault="00C508A9" w:rsidP="009B5F21">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9B5F21">
        <w:rPr>
          <w:rFonts w:ascii="Times New Roman" w:eastAsia="Times New Roman" w:hAnsi="Times New Roman" w:cs="Times New Roman"/>
          <w:b/>
          <w:bCs/>
          <w:color w:val="000000"/>
          <w:sz w:val="28"/>
          <w:szCs w:val="28"/>
        </w:rPr>
        <w:t>Conquer:</w:t>
      </w:r>
      <w:r w:rsidRPr="009B5F21">
        <w:rPr>
          <w:rFonts w:ascii="Times New Roman" w:eastAsia="Times New Roman" w:hAnsi="Times New Roman" w:cs="Times New Roman"/>
          <w:color w:val="000000"/>
          <w:sz w:val="28"/>
          <w:szCs w:val="28"/>
        </w:rPr>
        <w:t> Recursively, sort two sub arrays.</w:t>
      </w:r>
    </w:p>
    <w:p w:rsidR="00C508A9" w:rsidRPr="009B5F21" w:rsidRDefault="00C508A9" w:rsidP="009B5F21">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rPr>
      </w:pPr>
      <w:r w:rsidRPr="009B5F21">
        <w:rPr>
          <w:rFonts w:ascii="Times New Roman" w:eastAsia="Times New Roman" w:hAnsi="Times New Roman" w:cs="Times New Roman"/>
          <w:b/>
          <w:bCs/>
          <w:color w:val="000000"/>
          <w:sz w:val="28"/>
          <w:szCs w:val="28"/>
        </w:rPr>
        <w:t>Combine:</w:t>
      </w:r>
      <w:r w:rsidRPr="009B5F21">
        <w:rPr>
          <w:rFonts w:ascii="Times New Roman" w:eastAsia="Times New Roman" w:hAnsi="Times New Roman" w:cs="Times New Roman"/>
          <w:color w:val="000000"/>
          <w:sz w:val="28"/>
          <w:szCs w:val="28"/>
        </w:rPr>
        <w:t> Combine the already sorted array.</w:t>
      </w:r>
    </w:p>
    <w:p w:rsidR="00C508A9" w:rsidRPr="009B5F21" w:rsidRDefault="00C508A9" w:rsidP="009B5F21">
      <w:pPr>
        <w:shd w:val="clear" w:color="auto" w:fill="FFFFFF"/>
        <w:spacing w:before="106" w:after="106" w:line="240" w:lineRule="auto"/>
        <w:jc w:val="both"/>
        <w:outlineLvl w:val="3"/>
        <w:rPr>
          <w:rFonts w:ascii="Times New Roman" w:eastAsia="Times New Roman" w:hAnsi="Times New Roman" w:cs="Times New Roman"/>
          <w:b/>
          <w:bCs/>
          <w:color w:val="202124"/>
          <w:sz w:val="28"/>
          <w:szCs w:val="28"/>
        </w:rPr>
      </w:pPr>
    </w:p>
    <w:p w:rsidR="00C508A9" w:rsidRPr="009B5F21" w:rsidRDefault="00C508A9" w:rsidP="009B5F21">
      <w:pPr>
        <w:pStyle w:val="ListParagraph"/>
        <w:numPr>
          <w:ilvl w:val="0"/>
          <w:numId w:val="5"/>
        </w:numPr>
        <w:shd w:val="clear" w:color="auto" w:fill="FFFFFF"/>
        <w:spacing w:before="106" w:after="106" w:line="240" w:lineRule="auto"/>
        <w:jc w:val="both"/>
        <w:outlineLvl w:val="3"/>
        <w:rPr>
          <w:rFonts w:ascii="Times New Roman" w:eastAsia="Times New Roman" w:hAnsi="Times New Roman" w:cs="Times New Roman"/>
          <w:b/>
          <w:bCs/>
          <w:color w:val="202124"/>
          <w:sz w:val="28"/>
          <w:szCs w:val="28"/>
        </w:rPr>
      </w:pPr>
    </w:p>
    <w:p w:rsidR="00C508A9" w:rsidRPr="009B5F21" w:rsidRDefault="00C508A9" w:rsidP="009B5F21">
      <w:pPr>
        <w:shd w:val="clear" w:color="auto" w:fill="FFFFFF"/>
        <w:spacing w:before="106" w:after="106" w:line="240" w:lineRule="auto"/>
        <w:jc w:val="both"/>
        <w:outlineLvl w:val="3"/>
        <w:rPr>
          <w:rFonts w:ascii="Times New Roman" w:eastAsia="Times New Roman" w:hAnsi="Times New Roman" w:cs="Times New Roman"/>
          <w:b/>
          <w:bCs/>
          <w:color w:val="202124"/>
          <w:sz w:val="28"/>
          <w:szCs w:val="28"/>
        </w:rPr>
      </w:pPr>
      <w:r w:rsidRPr="009B5F21">
        <w:rPr>
          <w:rFonts w:ascii="Times New Roman" w:eastAsia="Times New Roman" w:hAnsi="Times New Roman" w:cs="Times New Roman"/>
          <w:b/>
          <w:bCs/>
          <w:color w:val="202124"/>
          <w:sz w:val="28"/>
          <w:szCs w:val="28"/>
        </w:rPr>
        <w:t>The steps involved are:</w:t>
      </w:r>
    </w:p>
    <w:p w:rsidR="00C508A9" w:rsidRPr="009B5F21" w:rsidRDefault="00C508A9" w:rsidP="009B5F21">
      <w:pPr>
        <w:shd w:val="clear" w:color="auto" w:fill="FFFFFF"/>
        <w:spacing w:before="106" w:after="106" w:line="240" w:lineRule="auto"/>
        <w:jc w:val="both"/>
        <w:outlineLvl w:val="3"/>
        <w:rPr>
          <w:rFonts w:ascii="Times New Roman" w:eastAsia="Times New Roman" w:hAnsi="Times New Roman" w:cs="Times New Roman"/>
          <w:b/>
          <w:bCs/>
          <w:color w:val="202124"/>
          <w:sz w:val="28"/>
          <w:szCs w:val="28"/>
        </w:rPr>
      </w:pPr>
      <w:r w:rsidRPr="009B5F21">
        <w:rPr>
          <w:rFonts w:ascii="Times New Roman" w:eastAsia="Times New Roman" w:hAnsi="Times New Roman" w:cs="Times New Roman"/>
          <w:b/>
          <w:bCs/>
          <w:color w:val="202124"/>
          <w:sz w:val="28"/>
          <w:szCs w:val="28"/>
        </w:rPr>
        <w:lastRenderedPageBreak/>
        <w:t>Pivot</w:t>
      </w:r>
    </w:p>
    <w:p w:rsidR="00C508A9" w:rsidRPr="009B5F21" w:rsidRDefault="00C508A9" w:rsidP="009B5F21">
      <w:pPr>
        <w:shd w:val="clear" w:color="auto" w:fill="FFFFFF"/>
        <w:spacing w:after="106" w:line="240" w:lineRule="auto"/>
        <w:jc w:val="both"/>
        <w:rPr>
          <w:rFonts w:ascii="Times New Roman" w:eastAsia="Times New Roman" w:hAnsi="Times New Roman" w:cs="Times New Roman"/>
          <w:color w:val="161616"/>
          <w:sz w:val="28"/>
          <w:szCs w:val="28"/>
        </w:rPr>
      </w:pPr>
      <w:r w:rsidRPr="009B5F21">
        <w:rPr>
          <w:rFonts w:ascii="Times New Roman" w:eastAsia="Times New Roman" w:hAnsi="Times New Roman" w:cs="Times New Roman"/>
          <w:color w:val="161616"/>
          <w:sz w:val="28"/>
          <w:szCs w:val="28"/>
        </w:rPr>
        <w:t>1. Picks an element called the "pivot".</w:t>
      </w:r>
    </w:p>
    <w:p w:rsidR="00C508A9" w:rsidRPr="009B5F21" w:rsidRDefault="00C508A9" w:rsidP="009B5F21">
      <w:pPr>
        <w:shd w:val="clear" w:color="auto" w:fill="FFFFFF"/>
        <w:spacing w:before="106" w:after="106" w:line="240" w:lineRule="auto"/>
        <w:jc w:val="both"/>
        <w:outlineLvl w:val="3"/>
        <w:rPr>
          <w:rFonts w:ascii="Times New Roman" w:eastAsia="Times New Roman" w:hAnsi="Times New Roman" w:cs="Times New Roman"/>
          <w:b/>
          <w:bCs/>
          <w:color w:val="202124"/>
          <w:sz w:val="28"/>
          <w:szCs w:val="28"/>
        </w:rPr>
      </w:pPr>
      <w:r w:rsidRPr="009B5F21">
        <w:rPr>
          <w:rFonts w:ascii="Times New Roman" w:eastAsia="Times New Roman" w:hAnsi="Times New Roman" w:cs="Times New Roman"/>
          <w:b/>
          <w:bCs/>
          <w:color w:val="202124"/>
          <w:sz w:val="28"/>
          <w:szCs w:val="28"/>
        </w:rPr>
        <w:t>Partition</w:t>
      </w:r>
    </w:p>
    <w:p w:rsidR="00C508A9" w:rsidRPr="009B5F21" w:rsidRDefault="00C508A9" w:rsidP="009B5F21">
      <w:pPr>
        <w:shd w:val="clear" w:color="auto" w:fill="FFFFFF"/>
        <w:spacing w:after="106" w:line="240" w:lineRule="auto"/>
        <w:jc w:val="both"/>
        <w:rPr>
          <w:rFonts w:ascii="Times New Roman" w:eastAsia="Times New Roman" w:hAnsi="Times New Roman" w:cs="Times New Roman"/>
          <w:color w:val="161616"/>
          <w:sz w:val="28"/>
          <w:szCs w:val="28"/>
        </w:rPr>
      </w:pPr>
      <w:r w:rsidRPr="009B5F21">
        <w:rPr>
          <w:rFonts w:ascii="Times New Roman" w:eastAsia="Times New Roman" w:hAnsi="Times New Roman" w:cs="Times New Roman"/>
          <w:color w:val="161616"/>
          <w:sz w:val="28"/>
          <w:szCs w:val="28"/>
        </w:rPr>
        <w:t>2. Rearrange the array elements in such a way that the all values lesser than the pivot should come before the pivot and all the values greater than the pivot should come after it.</w:t>
      </w:r>
    </w:p>
    <w:p w:rsidR="00C508A9" w:rsidRPr="009B5F21" w:rsidRDefault="00C508A9" w:rsidP="009B5F21">
      <w:pPr>
        <w:shd w:val="clear" w:color="auto" w:fill="FFFFFF"/>
        <w:spacing w:after="106" w:line="240" w:lineRule="auto"/>
        <w:jc w:val="both"/>
        <w:rPr>
          <w:rFonts w:ascii="Times New Roman" w:eastAsia="Times New Roman" w:hAnsi="Times New Roman" w:cs="Times New Roman"/>
          <w:color w:val="161616"/>
          <w:sz w:val="28"/>
          <w:szCs w:val="28"/>
        </w:rPr>
      </w:pPr>
      <w:r w:rsidRPr="009B5F21">
        <w:rPr>
          <w:rFonts w:ascii="Times New Roman" w:eastAsia="Times New Roman" w:hAnsi="Times New Roman" w:cs="Times New Roman"/>
          <w:color w:val="161616"/>
          <w:sz w:val="28"/>
          <w:szCs w:val="28"/>
        </w:rPr>
        <w:t>This method is called partitioning the array. At the end of the partition function, the pivot element will be placed at its sorted position.</w:t>
      </w:r>
    </w:p>
    <w:p w:rsidR="00C508A9" w:rsidRPr="009B5F21" w:rsidRDefault="00C508A9" w:rsidP="009B5F21">
      <w:pPr>
        <w:shd w:val="clear" w:color="auto" w:fill="FFFFFF"/>
        <w:spacing w:before="106" w:after="106" w:line="240" w:lineRule="auto"/>
        <w:jc w:val="both"/>
        <w:outlineLvl w:val="3"/>
        <w:rPr>
          <w:rFonts w:ascii="Times New Roman" w:eastAsia="Times New Roman" w:hAnsi="Times New Roman" w:cs="Times New Roman"/>
          <w:b/>
          <w:bCs/>
          <w:color w:val="202124"/>
          <w:sz w:val="28"/>
          <w:szCs w:val="28"/>
        </w:rPr>
      </w:pPr>
      <w:r w:rsidRPr="009B5F21">
        <w:rPr>
          <w:rFonts w:ascii="Times New Roman" w:eastAsia="Times New Roman" w:hAnsi="Times New Roman" w:cs="Times New Roman"/>
          <w:b/>
          <w:bCs/>
          <w:color w:val="202124"/>
          <w:sz w:val="28"/>
          <w:szCs w:val="28"/>
        </w:rPr>
        <w:t>Recursive</w:t>
      </w:r>
    </w:p>
    <w:p w:rsidR="00C508A9" w:rsidRPr="009B5F21" w:rsidRDefault="00C508A9" w:rsidP="009B5F21">
      <w:pPr>
        <w:shd w:val="clear" w:color="auto" w:fill="FFFFFF"/>
        <w:spacing w:after="106" w:line="240" w:lineRule="auto"/>
        <w:jc w:val="both"/>
        <w:rPr>
          <w:rFonts w:ascii="Times New Roman" w:eastAsia="Times New Roman" w:hAnsi="Times New Roman" w:cs="Times New Roman"/>
          <w:color w:val="161616"/>
          <w:sz w:val="28"/>
          <w:szCs w:val="28"/>
        </w:rPr>
      </w:pPr>
      <w:r w:rsidRPr="009B5F21">
        <w:rPr>
          <w:rFonts w:ascii="Times New Roman" w:eastAsia="Times New Roman" w:hAnsi="Times New Roman" w:cs="Times New Roman"/>
          <w:color w:val="161616"/>
          <w:sz w:val="28"/>
          <w:szCs w:val="28"/>
        </w:rPr>
        <w:t>3. Do the above process recursively to all the sub-arrays and sort the elements.</w:t>
      </w:r>
    </w:p>
    <w:p w:rsidR="004F0617" w:rsidRPr="009B5F21" w:rsidRDefault="004F0617" w:rsidP="009B5F21">
      <w:pPr>
        <w:pStyle w:val="NormalWeb"/>
        <w:shd w:val="clear" w:color="auto" w:fill="F8FCFF"/>
        <w:spacing w:after="0"/>
        <w:ind w:left="475"/>
        <w:jc w:val="both"/>
        <w:rPr>
          <w:sz w:val="28"/>
          <w:szCs w:val="28"/>
        </w:rPr>
      </w:pPr>
      <w:r w:rsidRPr="009B5F21">
        <w:rPr>
          <w:b/>
          <w:sz w:val="28"/>
          <w:szCs w:val="28"/>
        </w:rPr>
        <w:t>Pseudo code:</w:t>
      </w:r>
    </w:p>
    <w:p w:rsidR="004F0617" w:rsidRPr="009B5F21" w:rsidRDefault="004F0617" w:rsidP="009B5F21">
      <w:pPr>
        <w:pStyle w:val="NormalWeb"/>
        <w:shd w:val="clear" w:color="auto" w:fill="F8FCFF"/>
        <w:spacing w:after="0"/>
        <w:ind w:left="475"/>
        <w:jc w:val="both"/>
        <w:rPr>
          <w:sz w:val="28"/>
          <w:szCs w:val="28"/>
        </w:rPr>
      </w:pPr>
    </w:p>
    <w:p w:rsidR="004F0617" w:rsidRPr="009B5F21" w:rsidRDefault="004F0617" w:rsidP="009B5F21">
      <w:pPr>
        <w:pStyle w:val="NormalWeb"/>
        <w:shd w:val="clear" w:color="auto" w:fill="F8FCFF"/>
        <w:spacing w:after="0"/>
        <w:ind w:left="475"/>
        <w:jc w:val="both"/>
        <w:rPr>
          <w:b/>
          <w:sz w:val="28"/>
          <w:szCs w:val="28"/>
        </w:rPr>
      </w:pPr>
      <w:proofErr w:type="spellStart"/>
      <w:r w:rsidRPr="009B5F21">
        <w:rPr>
          <w:b/>
          <w:sz w:val="28"/>
          <w:szCs w:val="28"/>
        </w:rPr>
        <w:t>Algorithm</w:t>
      </w:r>
      <w:proofErr w:type="gramStart"/>
      <w:r w:rsidRPr="009B5F21">
        <w:rPr>
          <w:b/>
          <w:sz w:val="28"/>
          <w:szCs w:val="28"/>
        </w:rPr>
        <w:t>:quicksort</w:t>
      </w:r>
      <w:proofErr w:type="spellEnd"/>
      <w:proofErr w:type="gramEnd"/>
      <w:r w:rsidRPr="009B5F21">
        <w:rPr>
          <w:b/>
          <w:sz w:val="28"/>
          <w:szCs w:val="28"/>
        </w:rPr>
        <w:t>(a[low……..high])</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//sorts subarray by quicksort</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w:t>
      </w:r>
      <w:proofErr w:type="spellStart"/>
      <w:r w:rsidRPr="009B5F21">
        <w:rPr>
          <w:sz w:val="28"/>
          <w:szCs w:val="28"/>
        </w:rPr>
        <w:t>input:a</w:t>
      </w:r>
      <w:proofErr w:type="spellEnd"/>
      <w:r w:rsidRPr="009B5F21">
        <w:rPr>
          <w:sz w:val="28"/>
          <w:szCs w:val="28"/>
        </w:rPr>
        <w:t xml:space="preserve"> subarray </w:t>
      </w:r>
      <w:proofErr w:type="gramStart"/>
      <w:r w:rsidRPr="009B5F21">
        <w:rPr>
          <w:sz w:val="28"/>
          <w:szCs w:val="28"/>
        </w:rPr>
        <w:t>a[</w:t>
      </w:r>
      <w:proofErr w:type="gramEnd"/>
      <w:r w:rsidRPr="009B5F21">
        <w:rPr>
          <w:sz w:val="28"/>
          <w:szCs w:val="28"/>
        </w:rPr>
        <w:t>low…high] of a[0…n-1] defined by its left and right indices low and high</w:t>
      </w:r>
    </w:p>
    <w:p w:rsidR="004F0617" w:rsidRPr="009B5F21" w:rsidRDefault="004F0617" w:rsidP="009B5F21">
      <w:pPr>
        <w:pStyle w:val="NormalWeb"/>
        <w:shd w:val="clear" w:color="auto" w:fill="F8FCFF"/>
        <w:spacing w:after="0"/>
        <w:ind w:left="475"/>
        <w:jc w:val="both"/>
        <w:rPr>
          <w:sz w:val="28"/>
          <w:szCs w:val="28"/>
        </w:rPr>
      </w:pP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if</w:t>
      </w:r>
      <w:proofErr w:type="gramEnd"/>
      <w:r w:rsidRPr="009B5F21">
        <w:rPr>
          <w:sz w:val="28"/>
          <w:szCs w:val="28"/>
        </w:rPr>
        <w:t xml:space="preserve"> low&lt;high</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 xml:space="preserve">j &lt;- </w:t>
      </w:r>
      <w:proofErr w:type="gramStart"/>
      <w:r w:rsidRPr="009B5F21">
        <w:rPr>
          <w:sz w:val="28"/>
          <w:szCs w:val="28"/>
        </w:rPr>
        <w:t>partition(</w:t>
      </w:r>
      <w:proofErr w:type="gramEnd"/>
      <w:r w:rsidRPr="009B5F21">
        <w:rPr>
          <w:sz w:val="28"/>
          <w:szCs w:val="28"/>
        </w:rPr>
        <w:t>a[low…high])     //j is split position</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quicksort(</w:t>
      </w:r>
      <w:proofErr w:type="gramEnd"/>
      <w:r w:rsidRPr="009B5F21">
        <w:rPr>
          <w:sz w:val="28"/>
          <w:szCs w:val="28"/>
        </w:rPr>
        <w:t>a,low,j-1)</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quicksort(</w:t>
      </w:r>
      <w:proofErr w:type="gramEnd"/>
      <w:r w:rsidRPr="009B5F21">
        <w:rPr>
          <w:sz w:val="28"/>
          <w:szCs w:val="28"/>
        </w:rPr>
        <w:t>a,j+1,high)</w:t>
      </w:r>
    </w:p>
    <w:p w:rsidR="004F0617" w:rsidRPr="009B5F21" w:rsidRDefault="004F0617" w:rsidP="009B5F21">
      <w:pPr>
        <w:pStyle w:val="NormalWeb"/>
        <w:shd w:val="clear" w:color="auto" w:fill="F8FCFF"/>
        <w:spacing w:after="0"/>
        <w:ind w:left="475"/>
        <w:jc w:val="both"/>
        <w:rPr>
          <w:sz w:val="28"/>
          <w:szCs w:val="28"/>
        </w:rPr>
      </w:pPr>
    </w:p>
    <w:p w:rsidR="004F0617" w:rsidRPr="009B5F21" w:rsidRDefault="004F0617" w:rsidP="009B5F21">
      <w:pPr>
        <w:pStyle w:val="NormalWeb"/>
        <w:shd w:val="clear" w:color="auto" w:fill="F8FCFF"/>
        <w:spacing w:after="0"/>
        <w:ind w:left="475"/>
        <w:jc w:val="both"/>
        <w:rPr>
          <w:sz w:val="28"/>
          <w:szCs w:val="28"/>
        </w:rPr>
      </w:pPr>
      <w:proofErr w:type="spellStart"/>
      <w:r w:rsidRPr="009B5F21">
        <w:rPr>
          <w:b/>
          <w:sz w:val="28"/>
          <w:szCs w:val="28"/>
        </w:rPr>
        <w:t>Algorithm</w:t>
      </w:r>
      <w:proofErr w:type="gramStart"/>
      <w:r w:rsidRPr="009B5F21">
        <w:rPr>
          <w:b/>
          <w:sz w:val="28"/>
          <w:szCs w:val="28"/>
        </w:rPr>
        <w:t>:partition</w:t>
      </w:r>
      <w:proofErr w:type="spellEnd"/>
      <w:proofErr w:type="gramEnd"/>
      <w:r w:rsidRPr="009B5F21">
        <w:rPr>
          <w:b/>
          <w:sz w:val="28"/>
          <w:szCs w:val="28"/>
        </w:rPr>
        <w:t xml:space="preserve">(a[low….high] </w:t>
      </w:r>
      <w:r w:rsidRPr="009B5F21">
        <w:rPr>
          <w:sz w:val="28"/>
          <w:szCs w:val="28"/>
        </w:rPr>
        <w:t>)   //</w:t>
      </w:r>
      <w:r w:rsidRPr="009B5F21">
        <w:rPr>
          <w:color w:val="000000"/>
          <w:sz w:val="28"/>
          <w:szCs w:val="28"/>
          <w:shd w:val="clear" w:color="auto" w:fill="FFFFFF"/>
        </w:rPr>
        <w:t xml:space="preserve"> Partition algorithm rearranges the sub arrays in a place.</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//partitions a subarray using its elements as a pivot</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lastRenderedPageBreak/>
        <w:t>//</w:t>
      </w:r>
      <w:proofErr w:type="spellStart"/>
      <w:r w:rsidRPr="009B5F21">
        <w:rPr>
          <w:sz w:val="28"/>
          <w:szCs w:val="28"/>
        </w:rPr>
        <w:t>Input:a</w:t>
      </w:r>
      <w:proofErr w:type="spellEnd"/>
      <w:r w:rsidRPr="009B5F21">
        <w:rPr>
          <w:sz w:val="28"/>
          <w:szCs w:val="28"/>
        </w:rPr>
        <w:t xml:space="preserve"> subarray </w:t>
      </w:r>
      <w:proofErr w:type="gramStart"/>
      <w:r w:rsidRPr="009B5F21">
        <w:rPr>
          <w:sz w:val="28"/>
          <w:szCs w:val="28"/>
        </w:rPr>
        <w:t>a[</w:t>
      </w:r>
      <w:proofErr w:type="gramEnd"/>
      <w:r w:rsidRPr="009B5F21">
        <w:rPr>
          <w:sz w:val="28"/>
          <w:szCs w:val="28"/>
        </w:rPr>
        <w:t>low…high] Of a[0…n-1] defined by its left and right indices low and //high(low&lt;high)</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 xml:space="preserve"> </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 xml:space="preserve"> </w:t>
      </w:r>
      <w:proofErr w:type="spellStart"/>
      <w:r w:rsidRPr="009B5F21">
        <w:rPr>
          <w:sz w:val="28"/>
          <w:szCs w:val="28"/>
        </w:rPr>
        <w:t>i</w:t>
      </w:r>
      <w:proofErr w:type="spellEnd"/>
      <w:r w:rsidRPr="009B5F21">
        <w:rPr>
          <w:sz w:val="28"/>
          <w:szCs w:val="28"/>
        </w:rPr>
        <w:t xml:space="preserve"> &lt;- low</w:t>
      </w:r>
    </w:p>
    <w:p w:rsidR="004F0617" w:rsidRPr="009B5F21" w:rsidRDefault="004F0617" w:rsidP="009B5F21">
      <w:pPr>
        <w:pStyle w:val="NormalWeb"/>
        <w:shd w:val="clear" w:color="auto" w:fill="F8FCFF"/>
        <w:spacing w:after="0"/>
        <w:ind w:left="475"/>
        <w:jc w:val="both"/>
        <w:rPr>
          <w:sz w:val="28"/>
          <w:szCs w:val="28"/>
        </w:rPr>
      </w:pPr>
      <w:r w:rsidRPr="009B5F21">
        <w:rPr>
          <w:sz w:val="28"/>
          <w:szCs w:val="28"/>
        </w:rPr>
        <w:t xml:space="preserve"> j &lt;- high</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key</w:t>
      </w:r>
      <w:proofErr w:type="gramEnd"/>
      <w:r w:rsidRPr="009B5F21">
        <w:rPr>
          <w:sz w:val="28"/>
          <w:szCs w:val="28"/>
        </w:rPr>
        <w:t xml:space="preserve"> &lt;- a[low]</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repeat</w:t>
      </w:r>
      <w:proofErr w:type="gramEnd"/>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repeat</w:t>
      </w:r>
      <w:proofErr w:type="gramEnd"/>
      <w:r w:rsidRPr="009B5F21">
        <w:rPr>
          <w:sz w:val="28"/>
          <w:szCs w:val="28"/>
        </w:rPr>
        <w:t xml:space="preserve"> </w:t>
      </w:r>
      <w:proofErr w:type="spellStart"/>
      <w:r w:rsidRPr="009B5F21">
        <w:rPr>
          <w:sz w:val="28"/>
          <w:szCs w:val="28"/>
        </w:rPr>
        <w:t>i</w:t>
      </w:r>
      <w:proofErr w:type="spellEnd"/>
      <w:r w:rsidRPr="009B5F21">
        <w:rPr>
          <w:sz w:val="28"/>
          <w:szCs w:val="28"/>
        </w:rPr>
        <w:t xml:space="preserve"> &lt;- i+1 until (a[</w:t>
      </w:r>
      <w:proofErr w:type="spellStart"/>
      <w:r w:rsidRPr="009B5F21">
        <w:rPr>
          <w:sz w:val="28"/>
          <w:szCs w:val="28"/>
        </w:rPr>
        <w:t>i</w:t>
      </w:r>
      <w:proofErr w:type="spellEnd"/>
      <w:r w:rsidRPr="009B5F21">
        <w:rPr>
          <w:sz w:val="28"/>
          <w:szCs w:val="28"/>
        </w:rPr>
        <w:t>]&lt;=key)</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repeat</w:t>
      </w:r>
      <w:proofErr w:type="gramEnd"/>
      <w:r w:rsidRPr="009B5F21">
        <w:rPr>
          <w:sz w:val="28"/>
          <w:szCs w:val="28"/>
        </w:rPr>
        <w:t xml:space="preserve"> j &lt;- j-1 until (a[j]&gt;key)</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swap(</w:t>
      </w:r>
      <w:proofErr w:type="gramEnd"/>
      <w:r w:rsidRPr="009B5F21">
        <w:rPr>
          <w:sz w:val="28"/>
          <w:szCs w:val="28"/>
        </w:rPr>
        <w:t>a[</w:t>
      </w:r>
      <w:proofErr w:type="spellStart"/>
      <w:r w:rsidRPr="009B5F21">
        <w:rPr>
          <w:sz w:val="28"/>
          <w:szCs w:val="28"/>
        </w:rPr>
        <w:t>i</w:t>
      </w:r>
      <w:proofErr w:type="spellEnd"/>
      <w:r w:rsidRPr="009B5F21">
        <w:rPr>
          <w:sz w:val="28"/>
          <w:szCs w:val="28"/>
        </w:rPr>
        <w:t>],a[j])</w:t>
      </w:r>
    </w:p>
    <w:p w:rsidR="004F0617" w:rsidRPr="009B5F21" w:rsidRDefault="004F0617" w:rsidP="009B5F21">
      <w:pPr>
        <w:pStyle w:val="NormalWeb"/>
        <w:shd w:val="clear" w:color="auto" w:fill="F8FCFF"/>
        <w:spacing w:after="0"/>
        <w:ind w:left="475"/>
        <w:jc w:val="both"/>
        <w:rPr>
          <w:sz w:val="28"/>
          <w:szCs w:val="28"/>
        </w:rPr>
      </w:pP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until</w:t>
      </w:r>
      <w:proofErr w:type="gramEnd"/>
      <w:r w:rsidRPr="009B5F21">
        <w:rPr>
          <w:sz w:val="28"/>
          <w:szCs w:val="28"/>
        </w:rPr>
        <w:t xml:space="preserve"> </w:t>
      </w:r>
      <w:proofErr w:type="spellStart"/>
      <w:r w:rsidRPr="009B5F21">
        <w:rPr>
          <w:sz w:val="28"/>
          <w:szCs w:val="28"/>
        </w:rPr>
        <w:t>i</w:t>
      </w:r>
      <w:proofErr w:type="spellEnd"/>
      <w:r w:rsidRPr="009B5F21">
        <w:rPr>
          <w:sz w:val="28"/>
          <w:szCs w:val="28"/>
        </w:rPr>
        <w:t>&lt;j</w:t>
      </w:r>
    </w:p>
    <w:p w:rsidR="004F0617" w:rsidRPr="009B5F21" w:rsidRDefault="004F0617" w:rsidP="009B5F21">
      <w:pPr>
        <w:pStyle w:val="NormalWeb"/>
        <w:shd w:val="clear" w:color="auto" w:fill="F8FCFF"/>
        <w:spacing w:after="0"/>
        <w:ind w:left="475"/>
        <w:jc w:val="both"/>
        <w:rPr>
          <w:sz w:val="28"/>
          <w:szCs w:val="28"/>
        </w:rPr>
      </w:pPr>
      <w:proofErr w:type="gramStart"/>
      <w:r w:rsidRPr="009B5F21">
        <w:rPr>
          <w:sz w:val="28"/>
          <w:szCs w:val="28"/>
        </w:rPr>
        <w:t>swap(</w:t>
      </w:r>
      <w:proofErr w:type="gramEnd"/>
      <w:r w:rsidRPr="009B5F21">
        <w:rPr>
          <w:sz w:val="28"/>
          <w:szCs w:val="28"/>
        </w:rPr>
        <w:t>a[j],a[low])</w:t>
      </w:r>
    </w:p>
    <w:p w:rsidR="00C508A9" w:rsidRPr="009B5F21" w:rsidRDefault="004F0617" w:rsidP="009B5F21">
      <w:pPr>
        <w:jc w:val="both"/>
        <w:rPr>
          <w:rFonts w:ascii="Times New Roman" w:hAnsi="Times New Roman" w:cs="Times New Roman"/>
          <w:sz w:val="28"/>
          <w:szCs w:val="28"/>
        </w:rPr>
      </w:pPr>
      <w:proofErr w:type="spellStart"/>
      <w:proofErr w:type="gramStart"/>
      <w:r w:rsidRPr="009B5F21">
        <w:rPr>
          <w:rFonts w:ascii="Times New Roman" w:hAnsi="Times New Roman" w:cs="Times New Roman"/>
          <w:sz w:val="28"/>
          <w:szCs w:val="28"/>
        </w:rPr>
        <w:t>returnj</w:t>
      </w:r>
      <w:proofErr w:type="spellEnd"/>
      <w:proofErr w:type="gramEnd"/>
      <w:r w:rsidRPr="009B5F21">
        <w:rPr>
          <w:rFonts w:ascii="Times New Roman" w:hAnsi="Times New Roman" w:cs="Times New Roman"/>
          <w:sz w:val="28"/>
          <w:szCs w:val="28"/>
        </w:rPr>
        <w:br/>
      </w:r>
    </w:p>
    <w:p w:rsidR="00C508A9" w:rsidRPr="009B5F21" w:rsidRDefault="00C508A9" w:rsidP="009B5F21">
      <w:pPr>
        <w:autoSpaceDE w:val="0"/>
        <w:autoSpaceDN w:val="0"/>
        <w:adjustRightInd w:val="0"/>
        <w:spacing w:after="0" w:line="240" w:lineRule="auto"/>
        <w:jc w:val="both"/>
        <w:rPr>
          <w:rFonts w:ascii="Times New Roman" w:hAnsi="Times New Roman" w:cs="Times New Roman"/>
          <w:b/>
          <w:color w:val="00000A"/>
          <w:sz w:val="28"/>
          <w:szCs w:val="28"/>
        </w:rPr>
      </w:pPr>
      <w:r w:rsidRPr="009B5F21">
        <w:rPr>
          <w:rFonts w:ascii="Times New Roman" w:hAnsi="Times New Roman" w:cs="Times New Roman"/>
          <w:b/>
          <w:color w:val="00000A"/>
          <w:sz w:val="28"/>
          <w:szCs w:val="28"/>
        </w:rPr>
        <w:t>Implementation:</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Call a function to generate list of random numbers (integers)</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Record clock time</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Call a Quick sort function to sort n randomly generated elements.</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Record clock time.</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Measure difference in clock time to get elapse time to sort n elements using Quick sort</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Print the Sorted </w:t>
      </w:r>
      <w:proofErr w:type="gramStart"/>
      <w:r w:rsidRPr="009B5F21">
        <w:rPr>
          <w:rFonts w:ascii="Times New Roman" w:hAnsi="Times New Roman" w:cs="Times New Roman"/>
          <w:color w:val="00000A"/>
          <w:sz w:val="28"/>
          <w:szCs w:val="28"/>
        </w:rPr>
        <w:t>‘ n’</w:t>
      </w:r>
      <w:proofErr w:type="gramEnd"/>
      <w:r w:rsidRPr="009B5F21">
        <w:rPr>
          <w:rFonts w:ascii="Times New Roman" w:hAnsi="Times New Roman" w:cs="Times New Roman"/>
          <w:color w:val="00000A"/>
          <w:sz w:val="28"/>
          <w:szCs w:val="28"/>
        </w:rPr>
        <w:t xml:space="preserve"> elements and time taken to sort.</w:t>
      </w:r>
    </w:p>
    <w:p w:rsidR="00C508A9" w:rsidRPr="009B5F21" w:rsidRDefault="00C508A9" w:rsidP="009B5F21">
      <w:pPr>
        <w:autoSpaceDE w:val="0"/>
        <w:autoSpaceDN w:val="0"/>
        <w:adjustRightInd w:val="0"/>
        <w:spacing w:after="0" w:line="240" w:lineRule="auto"/>
        <w:ind w:right="-450"/>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Repeat the above steps for different n values.</w:t>
      </w:r>
    </w:p>
    <w:p w:rsidR="00C508A9" w:rsidRPr="009B5F21" w:rsidRDefault="00C508A9" w:rsidP="009B5F21">
      <w:pPr>
        <w:autoSpaceDE w:val="0"/>
        <w:autoSpaceDN w:val="0"/>
        <w:adjustRightInd w:val="0"/>
        <w:spacing w:after="0" w:line="240" w:lineRule="auto"/>
        <w:ind w:right="-450"/>
        <w:jc w:val="both"/>
        <w:rPr>
          <w:rFonts w:ascii="Times New Roman" w:hAnsi="Times New Roman" w:cs="Times New Roman"/>
          <w:color w:val="00000A"/>
          <w:sz w:val="28"/>
          <w:szCs w:val="28"/>
        </w:rPr>
      </w:pPr>
    </w:p>
    <w:p w:rsidR="00C508A9" w:rsidRPr="009B5F21" w:rsidRDefault="00C508A9" w:rsidP="009B5F21">
      <w:pPr>
        <w:autoSpaceDE w:val="0"/>
        <w:autoSpaceDN w:val="0"/>
        <w:adjustRightInd w:val="0"/>
        <w:spacing w:after="0" w:line="240" w:lineRule="auto"/>
        <w:ind w:right="-450"/>
        <w:jc w:val="both"/>
        <w:rPr>
          <w:rFonts w:ascii="Times New Roman" w:hAnsi="Times New Roman" w:cs="Times New Roman"/>
          <w:color w:val="00000A"/>
          <w:sz w:val="28"/>
          <w:szCs w:val="28"/>
        </w:rPr>
      </w:pPr>
    </w:p>
    <w:p w:rsidR="00C508A9" w:rsidRPr="009B5F21" w:rsidRDefault="00C508A9" w:rsidP="009B5F21">
      <w:pPr>
        <w:autoSpaceDE w:val="0"/>
        <w:autoSpaceDN w:val="0"/>
        <w:adjustRightInd w:val="0"/>
        <w:spacing w:after="0" w:line="240" w:lineRule="auto"/>
        <w:jc w:val="both"/>
        <w:rPr>
          <w:rFonts w:ascii="Times New Roman" w:hAnsi="Times New Roman" w:cs="Times New Roman"/>
          <w:b/>
          <w:color w:val="00000A"/>
          <w:sz w:val="28"/>
          <w:szCs w:val="28"/>
        </w:rPr>
      </w:pPr>
      <w:r w:rsidRPr="009B5F21">
        <w:rPr>
          <w:rFonts w:ascii="Times New Roman" w:hAnsi="Times New Roman" w:cs="Times New Roman"/>
          <w:b/>
          <w:color w:val="00000A"/>
          <w:sz w:val="28"/>
          <w:szCs w:val="28"/>
        </w:rPr>
        <w:t>Pseudo code:</w:t>
      </w:r>
    </w:p>
    <w:p w:rsidR="00C508A9" w:rsidRPr="009B5F21" w:rsidRDefault="00C508A9" w:rsidP="009B5F21">
      <w:pPr>
        <w:autoSpaceDE w:val="0"/>
        <w:autoSpaceDN w:val="0"/>
        <w:adjustRightInd w:val="0"/>
        <w:spacing w:after="0" w:line="240" w:lineRule="auto"/>
        <w:jc w:val="both"/>
        <w:rPr>
          <w:rFonts w:ascii="Times New Roman" w:hAnsi="Times New Roman" w:cs="Times New Roman"/>
          <w:b/>
          <w:color w:val="00000A"/>
          <w:sz w:val="28"/>
          <w:szCs w:val="28"/>
        </w:rPr>
      </w:pP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1. Declare time variables</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2. </w:t>
      </w:r>
      <w:proofErr w:type="gramStart"/>
      <w:r w:rsidRPr="009B5F21">
        <w:rPr>
          <w:rFonts w:ascii="Times New Roman" w:hAnsi="Times New Roman" w:cs="Times New Roman"/>
          <w:color w:val="00000A"/>
          <w:sz w:val="28"/>
          <w:szCs w:val="28"/>
        </w:rPr>
        <w:t>record</w:t>
      </w:r>
      <w:proofErr w:type="gramEnd"/>
      <w:r w:rsidRPr="009B5F21">
        <w:rPr>
          <w:rFonts w:ascii="Times New Roman" w:hAnsi="Times New Roman" w:cs="Times New Roman"/>
          <w:color w:val="00000A"/>
          <w:sz w:val="28"/>
          <w:szCs w:val="28"/>
        </w:rPr>
        <w:t xml:space="preserve"> the start time in terms of seconds before sorting</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3. Generate ‘n </w:t>
      </w:r>
      <w:proofErr w:type="gramStart"/>
      <w:r w:rsidRPr="009B5F21">
        <w:rPr>
          <w:rFonts w:ascii="Times New Roman" w:hAnsi="Times New Roman" w:cs="Times New Roman"/>
          <w:color w:val="00000A"/>
          <w:sz w:val="28"/>
          <w:szCs w:val="28"/>
        </w:rPr>
        <w:t>‘ elements</w:t>
      </w:r>
      <w:proofErr w:type="gramEnd"/>
      <w:r w:rsidRPr="009B5F21">
        <w:rPr>
          <w:rFonts w:ascii="Times New Roman" w:hAnsi="Times New Roman" w:cs="Times New Roman"/>
          <w:color w:val="00000A"/>
          <w:sz w:val="28"/>
          <w:szCs w:val="28"/>
        </w:rPr>
        <w:t xml:space="preserve"> randomly using rand () function</w:t>
      </w:r>
    </w:p>
    <w:p w:rsidR="00C508A9" w:rsidRPr="009B5F21" w:rsidRDefault="00C508A9"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4. Call Quick sort function to sort n elements</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Sorts a sub array by quick sort</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t>
      </w:r>
      <w:proofErr w:type="gramStart"/>
      <w:r w:rsidRPr="009B5F21">
        <w:rPr>
          <w:rFonts w:ascii="Times New Roman" w:hAnsi="Times New Roman" w:cs="Times New Roman"/>
          <w:color w:val="00000A"/>
          <w:sz w:val="28"/>
          <w:szCs w:val="28"/>
        </w:rPr>
        <w:t>Input :</w:t>
      </w:r>
      <w:proofErr w:type="gramEnd"/>
      <w:r w:rsidRPr="009B5F21">
        <w:rPr>
          <w:rFonts w:ascii="Times New Roman" w:hAnsi="Times New Roman" w:cs="Times New Roman"/>
          <w:color w:val="00000A"/>
          <w:sz w:val="28"/>
          <w:szCs w:val="28"/>
        </w:rPr>
        <w:t xml:space="preserve"> A sub array A[</w:t>
      </w:r>
      <w:proofErr w:type="spellStart"/>
      <w:r w:rsidRPr="009B5F21">
        <w:rPr>
          <w:rFonts w:ascii="Times New Roman" w:hAnsi="Times New Roman" w:cs="Times New Roman"/>
          <w:color w:val="00000A"/>
          <w:sz w:val="28"/>
          <w:szCs w:val="28"/>
        </w:rPr>
        <w:t>l..r</w:t>
      </w:r>
      <w:proofErr w:type="spellEnd"/>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of</w:t>
      </w:r>
      <w:proofErr w:type="gramEnd"/>
      <w:r w:rsidRPr="009B5F21">
        <w:rPr>
          <w:rFonts w:ascii="Times New Roman" w:hAnsi="Times New Roman" w:cs="Times New Roman"/>
          <w:color w:val="00000A"/>
          <w:sz w:val="28"/>
          <w:szCs w:val="28"/>
        </w:rPr>
        <w:t xml:space="preserve"> A[0..n-1] ,defined by its left and right indices l</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//and r</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Output :</w:t>
      </w:r>
      <w:proofErr w:type="gramEnd"/>
      <w:r w:rsidRPr="009B5F21">
        <w:rPr>
          <w:rFonts w:ascii="Times New Roman" w:hAnsi="Times New Roman" w:cs="Times New Roman"/>
          <w:color w:val="00000A"/>
          <w:sz w:val="28"/>
          <w:szCs w:val="28"/>
        </w:rPr>
        <w:t xml:space="preserve"> The sub array A[</w:t>
      </w:r>
      <w:proofErr w:type="spellStart"/>
      <w:r w:rsidRPr="009B5F21">
        <w:rPr>
          <w:rFonts w:ascii="Times New Roman" w:hAnsi="Times New Roman" w:cs="Times New Roman"/>
          <w:color w:val="00000A"/>
          <w:sz w:val="28"/>
          <w:szCs w:val="28"/>
        </w:rPr>
        <w:t>l..r</w:t>
      </w:r>
      <w:proofErr w:type="spellEnd"/>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sorted</w:t>
      </w:r>
      <w:proofErr w:type="gramEnd"/>
      <w:r w:rsidRPr="009B5F21">
        <w:rPr>
          <w:rFonts w:ascii="Times New Roman" w:hAnsi="Times New Roman" w:cs="Times New Roman"/>
          <w:color w:val="00000A"/>
          <w:sz w:val="28"/>
          <w:szCs w:val="28"/>
        </w:rPr>
        <w:t xml:space="preserve"> in </w:t>
      </w:r>
      <w:proofErr w:type="spellStart"/>
      <w:r w:rsidRPr="009B5F21">
        <w:rPr>
          <w:rFonts w:ascii="Times New Roman" w:hAnsi="Times New Roman" w:cs="Times New Roman"/>
          <w:color w:val="00000A"/>
          <w:sz w:val="28"/>
          <w:szCs w:val="28"/>
        </w:rPr>
        <w:t>non decreasing</w:t>
      </w:r>
      <w:proofErr w:type="spellEnd"/>
      <w:r w:rsidRPr="009B5F21">
        <w:rPr>
          <w:rFonts w:ascii="Times New Roman" w:hAnsi="Times New Roman" w:cs="Times New Roman"/>
          <w:color w:val="00000A"/>
          <w:sz w:val="28"/>
          <w:szCs w:val="28"/>
        </w:rPr>
        <w:t xml:space="preserve"> order</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if</w:t>
      </w:r>
      <w:proofErr w:type="gramEnd"/>
      <w:r w:rsidRPr="009B5F21">
        <w:rPr>
          <w:sz w:val="28"/>
          <w:szCs w:val="28"/>
        </w:rPr>
        <w:t xml:space="preserve"> low&lt;high</w:t>
      </w:r>
    </w:p>
    <w:p w:rsidR="0095405E" w:rsidRPr="009B5F21" w:rsidRDefault="0095405E" w:rsidP="009B5F21">
      <w:pPr>
        <w:pStyle w:val="NormalWeb"/>
        <w:shd w:val="clear" w:color="auto" w:fill="F8FCFF"/>
        <w:spacing w:after="0"/>
        <w:ind w:left="475"/>
        <w:jc w:val="both"/>
        <w:rPr>
          <w:sz w:val="28"/>
          <w:szCs w:val="28"/>
        </w:rPr>
      </w:pPr>
      <w:r w:rsidRPr="009B5F21">
        <w:rPr>
          <w:sz w:val="28"/>
          <w:szCs w:val="28"/>
        </w:rPr>
        <w:t xml:space="preserve">j &lt;- </w:t>
      </w:r>
      <w:proofErr w:type="gramStart"/>
      <w:r w:rsidRPr="009B5F21">
        <w:rPr>
          <w:sz w:val="28"/>
          <w:szCs w:val="28"/>
        </w:rPr>
        <w:t>partition(</w:t>
      </w:r>
      <w:proofErr w:type="gramEnd"/>
      <w:r w:rsidRPr="009B5F21">
        <w:rPr>
          <w:sz w:val="28"/>
          <w:szCs w:val="28"/>
        </w:rPr>
        <w:t>a[low…high])     //j is split position</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quicksort(</w:t>
      </w:r>
      <w:proofErr w:type="gramEnd"/>
      <w:r w:rsidRPr="009B5F21">
        <w:rPr>
          <w:sz w:val="28"/>
          <w:szCs w:val="28"/>
        </w:rPr>
        <w:t>a,low,j-1)</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quicksort(</w:t>
      </w:r>
      <w:proofErr w:type="gramEnd"/>
      <w:r w:rsidRPr="009B5F21">
        <w:rPr>
          <w:sz w:val="28"/>
          <w:szCs w:val="28"/>
        </w:rPr>
        <w:t>a,j+1,high)</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b/>
          <w:bCs/>
          <w:color w:val="00000A"/>
          <w:sz w:val="28"/>
          <w:szCs w:val="28"/>
        </w:rPr>
        <w:t xml:space="preserve">ALGORITHM </w:t>
      </w:r>
      <w:r w:rsidRPr="009B5F21">
        <w:rPr>
          <w:rFonts w:ascii="Times New Roman" w:hAnsi="Times New Roman" w:cs="Times New Roman"/>
          <w:color w:val="00000A"/>
          <w:sz w:val="28"/>
          <w:szCs w:val="28"/>
        </w:rPr>
        <w:t>Partition (</w:t>
      </w:r>
      <w:proofErr w:type="gramStart"/>
      <w:r w:rsidRPr="009B5F21">
        <w:rPr>
          <w:rFonts w:ascii="Times New Roman" w:hAnsi="Times New Roman" w:cs="Times New Roman"/>
          <w:color w:val="00000A"/>
          <w:sz w:val="28"/>
          <w:szCs w:val="28"/>
        </w:rPr>
        <w:t>A[</w:t>
      </w:r>
      <w:proofErr w:type="gramEnd"/>
      <w:r w:rsidRPr="009B5F21">
        <w:rPr>
          <w:rFonts w:ascii="Times New Roman" w:hAnsi="Times New Roman" w:cs="Times New Roman"/>
          <w:color w:val="00000A"/>
          <w:sz w:val="28"/>
          <w:szCs w:val="28"/>
        </w:rPr>
        <w:t>l…r])</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//Partition a sub array by using its first element as a pivot</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Input :</w:t>
      </w:r>
      <w:proofErr w:type="gramEnd"/>
      <w:r w:rsidRPr="009B5F21">
        <w:rPr>
          <w:rFonts w:ascii="Times New Roman" w:hAnsi="Times New Roman" w:cs="Times New Roman"/>
          <w:color w:val="00000A"/>
          <w:sz w:val="28"/>
          <w:szCs w:val="28"/>
        </w:rPr>
        <w:t xml:space="preserve"> A sub array A[l…r] of A[0…n-1] defined by its left and right indices l and // r (l &lt;</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r)</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Output :</w:t>
      </w:r>
      <w:proofErr w:type="gramEnd"/>
      <w:r w:rsidRPr="009B5F21">
        <w:rPr>
          <w:rFonts w:ascii="Times New Roman" w:hAnsi="Times New Roman" w:cs="Times New Roman"/>
          <w:color w:val="00000A"/>
          <w:sz w:val="28"/>
          <w:szCs w:val="28"/>
        </w:rPr>
        <w:t xml:space="preserve"> A partition of A[l…r], with the split position returned as this function’s value</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pStyle w:val="NormalWeb"/>
        <w:shd w:val="clear" w:color="auto" w:fill="F8FCFF"/>
        <w:spacing w:after="0"/>
        <w:ind w:left="475"/>
        <w:jc w:val="both"/>
        <w:rPr>
          <w:sz w:val="28"/>
          <w:szCs w:val="28"/>
        </w:rPr>
      </w:pPr>
      <w:proofErr w:type="spellStart"/>
      <w:r w:rsidRPr="009B5F21">
        <w:rPr>
          <w:sz w:val="28"/>
          <w:szCs w:val="28"/>
        </w:rPr>
        <w:t>i</w:t>
      </w:r>
      <w:proofErr w:type="spellEnd"/>
      <w:r w:rsidRPr="009B5F21">
        <w:rPr>
          <w:sz w:val="28"/>
          <w:szCs w:val="28"/>
        </w:rPr>
        <w:t xml:space="preserve"> &lt;- low</w:t>
      </w:r>
    </w:p>
    <w:p w:rsidR="0095405E" w:rsidRPr="009B5F21" w:rsidRDefault="0095405E" w:rsidP="009B5F21">
      <w:pPr>
        <w:pStyle w:val="NormalWeb"/>
        <w:shd w:val="clear" w:color="auto" w:fill="F8FCFF"/>
        <w:spacing w:after="0"/>
        <w:ind w:left="475"/>
        <w:jc w:val="both"/>
        <w:rPr>
          <w:sz w:val="28"/>
          <w:szCs w:val="28"/>
        </w:rPr>
      </w:pPr>
      <w:r w:rsidRPr="009B5F21">
        <w:rPr>
          <w:sz w:val="28"/>
          <w:szCs w:val="28"/>
        </w:rPr>
        <w:t xml:space="preserve"> j &lt;- high</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key</w:t>
      </w:r>
      <w:proofErr w:type="gramEnd"/>
      <w:r w:rsidRPr="009B5F21">
        <w:rPr>
          <w:sz w:val="28"/>
          <w:szCs w:val="28"/>
        </w:rPr>
        <w:t xml:space="preserve"> &lt;- a[low]</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repeat</w:t>
      </w:r>
      <w:proofErr w:type="gramEnd"/>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repeat</w:t>
      </w:r>
      <w:proofErr w:type="gramEnd"/>
      <w:r w:rsidRPr="009B5F21">
        <w:rPr>
          <w:sz w:val="28"/>
          <w:szCs w:val="28"/>
        </w:rPr>
        <w:t xml:space="preserve"> </w:t>
      </w:r>
      <w:proofErr w:type="spellStart"/>
      <w:r w:rsidRPr="009B5F21">
        <w:rPr>
          <w:sz w:val="28"/>
          <w:szCs w:val="28"/>
        </w:rPr>
        <w:t>i</w:t>
      </w:r>
      <w:proofErr w:type="spellEnd"/>
      <w:r w:rsidRPr="009B5F21">
        <w:rPr>
          <w:sz w:val="28"/>
          <w:szCs w:val="28"/>
        </w:rPr>
        <w:t xml:space="preserve"> &lt;- i+1 until (a[</w:t>
      </w:r>
      <w:proofErr w:type="spellStart"/>
      <w:r w:rsidRPr="009B5F21">
        <w:rPr>
          <w:sz w:val="28"/>
          <w:szCs w:val="28"/>
        </w:rPr>
        <w:t>i</w:t>
      </w:r>
      <w:proofErr w:type="spellEnd"/>
      <w:r w:rsidRPr="009B5F21">
        <w:rPr>
          <w:sz w:val="28"/>
          <w:szCs w:val="28"/>
        </w:rPr>
        <w:t>]&lt;=key)</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repeat</w:t>
      </w:r>
      <w:proofErr w:type="gramEnd"/>
      <w:r w:rsidRPr="009B5F21">
        <w:rPr>
          <w:sz w:val="28"/>
          <w:szCs w:val="28"/>
        </w:rPr>
        <w:t xml:space="preserve"> j &lt;- j-1 until (a[j]&gt;key)</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lastRenderedPageBreak/>
        <w:t>swap(</w:t>
      </w:r>
      <w:proofErr w:type="gramEnd"/>
      <w:r w:rsidRPr="009B5F21">
        <w:rPr>
          <w:sz w:val="28"/>
          <w:szCs w:val="28"/>
        </w:rPr>
        <w:t>a[</w:t>
      </w:r>
      <w:proofErr w:type="spellStart"/>
      <w:r w:rsidRPr="009B5F21">
        <w:rPr>
          <w:sz w:val="28"/>
          <w:szCs w:val="28"/>
        </w:rPr>
        <w:t>i</w:t>
      </w:r>
      <w:proofErr w:type="spellEnd"/>
      <w:r w:rsidRPr="009B5F21">
        <w:rPr>
          <w:sz w:val="28"/>
          <w:szCs w:val="28"/>
        </w:rPr>
        <w:t>],a[j])</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until</w:t>
      </w:r>
      <w:proofErr w:type="gramEnd"/>
      <w:r w:rsidRPr="009B5F21">
        <w:rPr>
          <w:sz w:val="28"/>
          <w:szCs w:val="28"/>
        </w:rPr>
        <w:t xml:space="preserve"> </w:t>
      </w:r>
      <w:proofErr w:type="spellStart"/>
      <w:r w:rsidRPr="009B5F21">
        <w:rPr>
          <w:sz w:val="28"/>
          <w:szCs w:val="28"/>
        </w:rPr>
        <w:t>i</w:t>
      </w:r>
      <w:proofErr w:type="spellEnd"/>
      <w:r w:rsidRPr="009B5F21">
        <w:rPr>
          <w:sz w:val="28"/>
          <w:szCs w:val="28"/>
        </w:rPr>
        <w:t>&lt;j</w:t>
      </w:r>
    </w:p>
    <w:p w:rsidR="0095405E" w:rsidRPr="009B5F21" w:rsidRDefault="0095405E" w:rsidP="009B5F21">
      <w:pPr>
        <w:pStyle w:val="NormalWeb"/>
        <w:shd w:val="clear" w:color="auto" w:fill="F8FCFF"/>
        <w:spacing w:after="0"/>
        <w:ind w:left="475"/>
        <w:jc w:val="both"/>
        <w:rPr>
          <w:sz w:val="28"/>
          <w:szCs w:val="28"/>
        </w:rPr>
      </w:pPr>
      <w:proofErr w:type="gramStart"/>
      <w:r w:rsidRPr="009B5F21">
        <w:rPr>
          <w:sz w:val="28"/>
          <w:szCs w:val="28"/>
        </w:rPr>
        <w:t>swap(</w:t>
      </w:r>
      <w:proofErr w:type="gramEnd"/>
      <w:r w:rsidRPr="009B5F21">
        <w:rPr>
          <w:sz w:val="28"/>
          <w:szCs w:val="28"/>
        </w:rPr>
        <w:t>a[j],a[low])</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sz w:val="28"/>
          <w:szCs w:val="28"/>
        </w:rPr>
        <w:t>return</w:t>
      </w:r>
      <w:proofErr w:type="gramEnd"/>
      <w:r w:rsidRPr="009B5F21">
        <w:rPr>
          <w:rFonts w:ascii="Times New Roman" w:hAnsi="Times New Roman" w:cs="Times New Roman"/>
          <w:sz w:val="28"/>
          <w:szCs w:val="28"/>
        </w:rPr>
        <w:t xml:space="preserve"> j</w:t>
      </w:r>
      <w:r w:rsidRPr="009B5F21">
        <w:rPr>
          <w:rFonts w:ascii="Times New Roman" w:hAnsi="Times New Roman" w:cs="Times New Roman"/>
          <w:sz w:val="28"/>
          <w:szCs w:val="28"/>
        </w:rPr>
        <w:br/>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5. </w:t>
      </w:r>
      <w:proofErr w:type="gramStart"/>
      <w:r w:rsidRPr="009B5F21">
        <w:rPr>
          <w:rFonts w:ascii="Times New Roman" w:hAnsi="Times New Roman" w:cs="Times New Roman"/>
          <w:color w:val="00000A"/>
          <w:sz w:val="28"/>
          <w:szCs w:val="28"/>
        </w:rPr>
        <w:t>record</w:t>
      </w:r>
      <w:proofErr w:type="gramEnd"/>
      <w:r w:rsidRPr="009B5F21">
        <w:rPr>
          <w:rFonts w:ascii="Times New Roman" w:hAnsi="Times New Roman" w:cs="Times New Roman"/>
          <w:color w:val="00000A"/>
          <w:sz w:val="28"/>
          <w:szCs w:val="28"/>
        </w:rPr>
        <w:t xml:space="preserve"> the end time in terms of seconds after sorting</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6. Calculate the time in terms of seconds required to sort n elements using Quick</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sort</w:t>
      </w:r>
      <w:proofErr w:type="gramEnd"/>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elapse_time</w:t>
      </w:r>
      <w:proofErr w:type="spellEnd"/>
      <w:r w:rsidRPr="009B5F21">
        <w:rPr>
          <w:rFonts w:ascii="Times New Roman" w:hAnsi="Times New Roman" w:cs="Times New Roman"/>
          <w:color w:val="00000A"/>
          <w:sz w:val="28"/>
          <w:szCs w:val="28"/>
        </w:rPr>
        <w:t xml:space="preserve"> = (end-start);</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Print "</w:t>
      </w:r>
      <w:proofErr w:type="spellStart"/>
      <w:r w:rsidRPr="009B5F21">
        <w:rPr>
          <w:rFonts w:ascii="Times New Roman" w:hAnsi="Times New Roman" w:cs="Times New Roman"/>
          <w:color w:val="00000A"/>
          <w:sz w:val="28"/>
          <w:szCs w:val="28"/>
        </w:rPr>
        <w:t>elapse_time</w:t>
      </w:r>
      <w:proofErr w:type="spellEnd"/>
      <w:r w:rsidRPr="009B5F21">
        <w:rPr>
          <w:rFonts w:ascii="Times New Roman" w:hAnsi="Times New Roman" w:cs="Times New Roman"/>
          <w:color w:val="00000A"/>
          <w:sz w:val="28"/>
          <w:szCs w:val="28"/>
        </w:rPr>
        <w:t>”.</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7. Repeat the above steps for different ‘n’ values</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Result:</w:t>
      </w:r>
    </w:p>
    <w:p w:rsidR="0095405E" w:rsidRPr="009B5F21" w:rsidRDefault="0095405E"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Randomly generated ‘n’ numbers are sorted using Quick sort.</w:t>
      </w:r>
    </w:p>
    <w:p w:rsidR="0095405E" w:rsidRPr="009B5F21" w:rsidRDefault="0095405E" w:rsidP="009B5F21">
      <w:pPr>
        <w:autoSpaceDE w:val="0"/>
        <w:autoSpaceDN w:val="0"/>
        <w:adjustRightInd w:val="0"/>
        <w:spacing w:after="0" w:line="240" w:lineRule="auto"/>
        <w:ind w:right="-450"/>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Calculate the elapse time required for different ‘n’ elements</w:t>
      </w:r>
    </w:p>
    <w:p w:rsidR="0095405E" w:rsidRPr="009B5F21" w:rsidRDefault="0095405E" w:rsidP="009B5F21">
      <w:pPr>
        <w:autoSpaceDE w:val="0"/>
        <w:autoSpaceDN w:val="0"/>
        <w:adjustRightInd w:val="0"/>
        <w:spacing w:after="0" w:line="240" w:lineRule="auto"/>
        <w:ind w:right="-450"/>
        <w:jc w:val="both"/>
        <w:rPr>
          <w:rFonts w:ascii="Times New Roman" w:hAnsi="Times New Roman" w:cs="Times New Roman"/>
          <w:color w:val="00000A"/>
          <w:sz w:val="28"/>
          <w:szCs w:val="28"/>
        </w:rPr>
      </w:pPr>
    </w:p>
    <w:p w:rsidR="0095405E" w:rsidRPr="009B5F21" w:rsidRDefault="0095405E" w:rsidP="009B5F21">
      <w:pPr>
        <w:autoSpaceDE w:val="0"/>
        <w:autoSpaceDN w:val="0"/>
        <w:adjustRightInd w:val="0"/>
        <w:spacing w:after="0" w:line="240" w:lineRule="auto"/>
        <w:ind w:right="-450"/>
        <w:jc w:val="both"/>
        <w:rPr>
          <w:rFonts w:ascii="Times New Roman" w:hAnsi="Times New Roman" w:cs="Times New Roman"/>
          <w:color w:val="00000A"/>
          <w:sz w:val="28"/>
          <w:szCs w:val="28"/>
        </w:rPr>
      </w:pPr>
    </w:p>
    <w:p w:rsidR="00C508A9" w:rsidRPr="009B5F21" w:rsidRDefault="00C508A9" w:rsidP="009B5F21">
      <w:pPr>
        <w:pStyle w:val="ListParagraph"/>
        <w:numPr>
          <w:ilvl w:val="0"/>
          <w:numId w:val="5"/>
        </w:numPr>
        <w:spacing w:after="200" w:line="276" w:lineRule="auto"/>
        <w:jc w:val="both"/>
        <w:rPr>
          <w:rFonts w:ascii="Times New Roman" w:hAnsi="Times New Roman" w:cs="Times New Roman"/>
          <w:b/>
          <w:sz w:val="28"/>
          <w:szCs w:val="28"/>
        </w:rPr>
      </w:pPr>
      <w:r w:rsidRPr="009B5F21">
        <w:rPr>
          <w:rFonts w:ascii="Times New Roman" w:hAnsi="Times New Roman" w:cs="Times New Roman"/>
          <w:b/>
          <w:sz w:val="28"/>
          <w:szCs w:val="28"/>
        </w:rPr>
        <w:t>Example:</w:t>
      </w:r>
    </w:p>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noProof/>
          <w:sz w:val="28"/>
          <w:szCs w:val="28"/>
        </w:rPr>
        <w:t xml:space="preserve"> </w:t>
      </w:r>
      <w:r w:rsidRPr="009B5F21">
        <w:rPr>
          <w:rFonts w:ascii="Times New Roman" w:hAnsi="Times New Roman" w:cs="Times New Roman"/>
          <w:b/>
          <w:sz w:val="28"/>
          <w:szCs w:val="28"/>
        </w:rPr>
        <w:t>65, 40</w:t>
      </w:r>
      <w:proofErr w:type="gramStart"/>
      <w:r w:rsidRPr="009B5F21">
        <w:rPr>
          <w:rFonts w:ascii="Times New Roman" w:hAnsi="Times New Roman" w:cs="Times New Roman"/>
          <w:b/>
          <w:sz w:val="28"/>
          <w:szCs w:val="28"/>
        </w:rPr>
        <w:t>,75,80</w:t>
      </w:r>
      <w:proofErr w:type="gramEnd"/>
      <w:r w:rsidRPr="009B5F21">
        <w:rPr>
          <w:rFonts w:ascii="Times New Roman" w:hAnsi="Times New Roman" w:cs="Times New Roman"/>
          <w:b/>
          <w:sz w:val="28"/>
          <w:szCs w:val="28"/>
        </w:rPr>
        <w:t xml:space="preserve"> ,45</w:t>
      </w: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65</w:t>
            </w:r>
          </w:p>
        </w:tc>
        <w:tc>
          <w:tcPr>
            <w:tcW w:w="153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40</w:t>
            </w:r>
          </w:p>
        </w:tc>
        <w:tc>
          <w:tcPr>
            <w:tcW w:w="162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75</w:t>
            </w:r>
          </w:p>
        </w:tc>
        <w:tc>
          <w:tcPr>
            <w:tcW w:w="171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80</w:t>
            </w:r>
          </w:p>
        </w:tc>
        <w:tc>
          <w:tcPr>
            <w:tcW w:w="198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45</w:t>
            </w:r>
          </w:p>
        </w:tc>
      </w:tr>
      <w:tr w:rsidR="00C508A9" w:rsidRPr="009B5F21" w:rsidTr="00716F84">
        <w:tc>
          <w:tcPr>
            <w:tcW w:w="1368" w:type="dxa"/>
          </w:tcPr>
          <w:p w:rsidR="00C508A9" w:rsidRPr="009B5F21" w:rsidRDefault="00C508A9" w:rsidP="009B5F21">
            <w:pPr>
              <w:jc w:val="both"/>
              <w:rPr>
                <w:rFonts w:ascii="Times New Roman" w:hAnsi="Times New Roman" w:cs="Times New Roman"/>
                <w:b/>
                <w:i/>
                <w:sz w:val="28"/>
                <w:szCs w:val="28"/>
              </w:rPr>
            </w:pPr>
            <w:r w:rsidRPr="009B5F21">
              <w:rPr>
                <w:rFonts w:ascii="Times New Roman" w:hAnsi="Times New Roman" w:cs="Times New Roman"/>
                <w:b/>
                <w:sz w:val="28"/>
                <w:szCs w:val="28"/>
              </w:rPr>
              <w:t>pivot ,</w:t>
            </w:r>
            <w:proofErr w:type="spellStart"/>
            <w:r w:rsidRPr="009B5F21">
              <w:rPr>
                <w:rFonts w:ascii="Times New Roman" w:hAnsi="Times New Roman" w:cs="Times New Roman"/>
                <w:b/>
                <w:sz w:val="28"/>
                <w:szCs w:val="28"/>
              </w:rPr>
              <w:t>i</w:t>
            </w:r>
            <w:proofErr w:type="spellEnd"/>
          </w:p>
        </w:tc>
        <w:tc>
          <w:tcPr>
            <w:tcW w:w="1530" w:type="dxa"/>
          </w:tcPr>
          <w:p w:rsidR="00C508A9" w:rsidRPr="009B5F21" w:rsidRDefault="00C508A9" w:rsidP="009B5F21">
            <w:pPr>
              <w:jc w:val="both"/>
              <w:rPr>
                <w:rFonts w:ascii="Times New Roman" w:hAnsi="Times New Roman" w:cs="Times New Roman"/>
                <w:b/>
                <w:sz w:val="28"/>
                <w:szCs w:val="28"/>
              </w:rPr>
            </w:pPr>
            <w:proofErr w:type="spellStart"/>
            <w:r w:rsidRPr="009B5F21">
              <w:rPr>
                <w:rFonts w:ascii="Times New Roman" w:hAnsi="Times New Roman" w:cs="Times New Roman"/>
                <w:b/>
                <w:sz w:val="28"/>
                <w:szCs w:val="28"/>
              </w:rPr>
              <w:t>i</w:t>
            </w:r>
            <w:proofErr w:type="spellEnd"/>
          </w:p>
        </w:tc>
        <w:tc>
          <w:tcPr>
            <w:tcW w:w="1620" w:type="dxa"/>
          </w:tcPr>
          <w:p w:rsidR="00C508A9" w:rsidRPr="009B5F21" w:rsidRDefault="00C508A9" w:rsidP="009B5F21">
            <w:pPr>
              <w:jc w:val="both"/>
              <w:rPr>
                <w:rFonts w:ascii="Times New Roman" w:hAnsi="Times New Roman" w:cs="Times New Roman"/>
                <w:b/>
                <w:sz w:val="28"/>
                <w:szCs w:val="28"/>
              </w:rPr>
            </w:pPr>
          </w:p>
        </w:tc>
        <w:tc>
          <w:tcPr>
            <w:tcW w:w="1710" w:type="dxa"/>
          </w:tcPr>
          <w:p w:rsidR="00C508A9" w:rsidRPr="009B5F21" w:rsidRDefault="00C508A9" w:rsidP="009B5F21">
            <w:pPr>
              <w:jc w:val="both"/>
              <w:rPr>
                <w:rFonts w:ascii="Times New Roman" w:hAnsi="Times New Roman" w:cs="Times New Roman"/>
                <w:b/>
                <w:sz w:val="28"/>
                <w:szCs w:val="28"/>
              </w:rPr>
            </w:pPr>
          </w:p>
        </w:tc>
        <w:tc>
          <w:tcPr>
            <w:tcW w:w="198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j</w:t>
            </w:r>
          </w:p>
        </w:tc>
      </w:tr>
    </w:tbl>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65</w:t>
            </w:r>
          </w:p>
        </w:tc>
        <w:tc>
          <w:tcPr>
            <w:tcW w:w="153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40</w:t>
            </w:r>
          </w:p>
        </w:tc>
        <w:tc>
          <w:tcPr>
            <w:tcW w:w="162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75</w:t>
            </w:r>
          </w:p>
        </w:tc>
        <w:tc>
          <w:tcPr>
            <w:tcW w:w="171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80</w:t>
            </w:r>
          </w:p>
        </w:tc>
        <w:tc>
          <w:tcPr>
            <w:tcW w:w="198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45</w:t>
            </w:r>
          </w:p>
        </w:tc>
      </w:tr>
      <w:tr w:rsidR="00C508A9" w:rsidRPr="009B5F21" w:rsidTr="00716F84">
        <w:tc>
          <w:tcPr>
            <w:tcW w:w="1368" w:type="dxa"/>
          </w:tcPr>
          <w:p w:rsidR="00C508A9" w:rsidRPr="009B5F21" w:rsidRDefault="00C508A9" w:rsidP="009B5F21">
            <w:pPr>
              <w:jc w:val="both"/>
              <w:rPr>
                <w:rFonts w:ascii="Times New Roman" w:hAnsi="Times New Roman" w:cs="Times New Roman"/>
                <w:b/>
                <w:i/>
                <w:sz w:val="28"/>
                <w:szCs w:val="28"/>
              </w:rPr>
            </w:pPr>
            <w:r w:rsidRPr="009B5F21">
              <w:rPr>
                <w:rFonts w:ascii="Times New Roman" w:hAnsi="Times New Roman" w:cs="Times New Roman"/>
                <w:b/>
                <w:sz w:val="28"/>
                <w:szCs w:val="28"/>
              </w:rPr>
              <w:t xml:space="preserve">pivot </w:t>
            </w:r>
          </w:p>
        </w:tc>
        <w:tc>
          <w:tcPr>
            <w:tcW w:w="1530" w:type="dxa"/>
          </w:tcPr>
          <w:p w:rsidR="00C508A9" w:rsidRPr="009B5F21" w:rsidRDefault="00C508A9" w:rsidP="009B5F21">
            <w:pPr>
              <w:jc w:val="both"/>
              <w:rPr>
                <w:rFonts w:ascii="Times New Roman" w:hAnsi="Times New Roman" w:cs="Times New Roman"/>
                <w:b/>
                <w:sz w:val="28"/>
                <w:szCs w:val="28"/>
              </w:rPr>
            </w:pPr>
            <w:proofErr w:type="spellStart"/>
            <w:r w:rsidRPr="009B5F21">
              <w:rPr>
                <w:rFonts w:ascii="Times New Roman" w:hAnsi="Times New Roman" w:cs="Times New Roman"/>
                <w:b/>
                <w:sz w:val="28"/>
                <w:szCs w:val="28"/>
              </w:rPr>
              <w:t>i</w:t>
            </w:r>
            <w:proofErr w:type="spellEnd"/>
          </w:p>
        </w:tc>
        <w:tc>
          <w:tcPr>
            <w:tcW w:w="1620" w:type="dxa"/>
          </w:tcPr>
          <w:p w:rsidR="00C508A9" w:rsidRPr="009B5F21" w:rsidRDefault="00C508A9" w:rsidP="009B5F21">
            <w:pPr>
              <w:jc w:val="both"/>
              <w:rPr>
                <w:rFonts w:ascii="Times New Roman" w:hAnsi="Times New Roman" w:cs="Times New Roman"/>
                <w:b/>
                <w:sz w:val="28"/>
                <w:szCs w:val="28"/>
              </w:rPr>
            </w:pPr>
          </w:p>
        </w:tc>
        <w:tc>
          <w:tcPr>
            <w:tcW w:w="1710" w:type="dxa"/>
          </w:tcPr>
          <w:p w:rsidR="00C508A9" w:rsidRPr="009B5F21" w:rsidRDefault="00C508A9" w:rsidP="009B5F21">
            <w:pPr>
              <w:jc w:val="both"/>
              <w:rPr>
                <w:rFonts w:ascii="Times New Roman" w:hAnsi="Times New Roman" w:cs="Times New Roman"/>
                <w:b/>
                <w:sz w:val="28"/>
                <w:szCs w:val="28"/>
              </w:rPr>
            </w:pPr>
          </w:p>
        </w:tc>
        <w:tc>
          <w:tcPr>
            <w:tcW w:w="1980" w:type="dxa"/>
          </w:tcPr>
          <w:p w:rsidR="00C508A9" w:rsidRPr="009B5F21" w:rsidRDefault="00C508A9" w:rsidP="009B5F21">
            <w:pPr>
              <w:jc w:val="both"/>
              <w:rPr>
                <w:rFonts w:ascii="Times New Roman" w:hAnsi="Times New Roman" w:cs="Times New Roman"/>
                <w:b/>
                <w:sz w:val="28"/>
                <w:szCs w:val="28"/>
              </w:rPr>
            </w:pPr>
            <w:r w:rsidRPr="009B5F21">
              <w:rPr>
                <w:rFonts w:ascii="Times New Roman" w:hAnsi="Times New Roman" w:cs="Times New Roman"/>
                <w:b/>
                <w:sz w:val="28"/>
                <w:szCs w:val="28"/>
              </w:rPr>
              <w:t>j</w:t>
            </w:r>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65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75</w:t>
            </w:r>
          </w:p>
        </w:tc>
        <w:tc>
          <w:tcPr>
            <w:tcW w:w="171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80</w:t>
            </w: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530" w:type="dxa"/>
          </w:tcPr>
          <w:p w:rsidR="00C508A9" w:rsidRPr="009B5F21" w:rsidRDefault="00C508A9" w:rsidP="009B5F21">
            <w:pPr>
              <w:jc w:val="both"/>
              <w:rPr>
                <w:rFonts w:ascii="Times New Roman" w:hAnsi="Times New Roman" w:cs="Times New Roman"/>
                <w:sz w:val="28"/>
                <w:szCs w:val="28"/>
              </w:rPr>
            </w:pPr>
          </w:p>
        </w:tc>
        <w:tc>
          <w:tcPr>
            <w:tcW w:w="1620" w:type="dxa"/>
          </w:tcPr>
          <w:p w:rsidR="00C508A9" w:rsidRPr="009B5F21" w:rsidRDefault="00C508A9" w:rsidP="009B5F21">
            <w:pPr>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p>
        </w:tc>
        <w:tc>
          <w:tcPr>
            <w:tcW w:w="1710" w:type="dxa"/>
          </w:tcPr>
          <w:p w:rsidR="00C508A9" w:rsidRPr="009B5F21" w:rsidRDefault="00C508A9" w:rsidP="009B5F21">
            <w:pPr>
              <w:jc w:val="both"/>
              <w:rPr>
                <w:rFonts w:ascii="Times New Roman" w:hAnsi="Times New Roman" w:cs="Times New Roman"/>
                <w:sz w:val="28"/>
                <w:szCs w:val="28"/>
              </w:rPr>
            </w:pP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J</w:t>
            </w:r>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65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 xml:space="preserve">40 </w:t>
            </w: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c>
          <w:tcPr>
            <w:tcW w:w="171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80</w:t>
            </w: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75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530" w:type="dxa"/>
          </w:tcPr>
          <w:p w:rsidR="00C508A9" w:rsidRPr="009B5F21" w:rsidRDefault="00C508A9" w:rsidP="009B5F21">
            <w:pPr>
              <w:jc w:val="both"/>
              <w:rPr>
                <w:rFonts w:ascii="Times New Roman" w:hAnsi="Times New Roman" w:cs="Times New Roman"/>
                <w:sz w:val="28"/>
                <w:szCs w:val="28"/>
              </w:rPr>
            </w:pPr>
          </w:p>
        </w:tc>
        <w:tc>
          <w:tcPr>
            <w:tcW w:w="1620" w:type="dxa"/>
          </w:tcPr>
          <w:p w:rsidR="00C508A9" w:rsidRPr="009B5F21" w:rsidRDefault="00C508A9" w:rsidP="009B5F21">
            <w:pPr>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p>
        </w:tc>
        <w:tc>
          <w:tcPr>
            <w:tcW w:w="1710" w:type="dxa"/>
          </w:tcPr>
          <w:p w:rsidR="00C508A9" w:rsidRPr="009B5F21" w:rsidRDefault="00C508A9" w:rsidP="009B5F21">
            <w:pPr>
              <w:jc w:val="both"/>
              <w:rPr>
                <w:rFonts w:ascii="Times New Roman" w:hAnsi="Times New Roman" w:cs="Times New Roman"/>
                <w:sz w:val="28"/>
                <w:szCs w:val="28"/>
              </w:rPr>
            </w:pP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j</w:t>
            </w:r>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65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c>
          <w:tcPr>
            <w:tcW w:w="171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80</w:t>
            </w: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75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530" w:type="dxa"/>
          </w:tcPr>
          <w:p w:rsidR="00C508A9" w:rsidRPr="009B5F21" w:rsidRDefault="00C508A9" w:rsidP="009B5F21">
            <w:pPr>
              <w:jc w:val="both"/>
              <w:rPr>
                <w:rFonts w:ascii="Times New Roman" w:hAnsi="Times New Roman" w:cs="Times New Roman"/>
                <w:sz w:val="28"/>
                <w:szCs w:val="28"/>
              </w:rPr>
            </w:pPr>
          </w:p>
        </w:tc>
        <w:tc>
          <w:tcPr>
            <w:tcW w:w="1620" w:type="dxa"/>
          </w:tcPr>
          <w:p w:rsidR="00C508A9" w:rsidRPr="009B5F21" w:rsidRDefault="00C508A9" w:rsidP="009B5F21">
            <w:pPr>
              <w:jc w:val="both"/>
              <w:rPr>
                <w:rFonts w:ascii="Times New Roman" w:hAnsi="Times New Roman" w:cs="Times New Roman"/>
                <w:sz w:val="28"/>
                <w:szCs w:val="28"/>
              </w:rPr>
            </w:pPr>
          </w:p>
        </w:tc>
        <w:tc>
          <w:tcPr>
            <w:tcW w:w="1710" w:type="dxa"/>
          </w:tcPr>
          <w:p w:rsidR="00C508A9" w:rsidRPr="009B5F21" w:rsidRDefault="00C508A9" w:rsidP="009B5F21">
            <w:pPr>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j</w:t>
            </w:r>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65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c>
          <w:tcPr>
            <w:tcW w:w="171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80</w:t>
            </w: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75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530" w:type="dxa"/>
          </w:tcPr>
          <w:p w:rsidR="00C508A9" w:rsidRPr="009B5F21" w:rsidRDefault="00C508A9" w:rsidP="009B5F21">
            <w:pPr>
              <w:jc w:val="both"/>
              <w:rPr>
                <w:rFonts w:ascii="Times New Roman" w:hAnsi="Times New Roman" w:cs="Times New Roman"/>
                <w:sz w:val="28"/>
                <w:szCs w:val="28"/>
              </w:rPr>
            </w:pPr>
          </w:p>
        </w:tc>
        <w:tc>
          <w:tcPr>
            <w:tcW w:w="1620" w:type="dxa"/>
          </w:tcPr>
          <w:p w:rsidR="00C508A9" w:rsidRPr="009B5F21" w:rsidRDefault="00C508A9" w:rsidP="009B5F21">
            <w:pPr>
              <w:jc w:val="both"/>
              <w:rPr>
                <w:rFonts w:ascii="Times New Roman" w:hAnsi="Times New Roman" w:cs="Times New Roman"/>
                <w:sz w:val="28"/>
                <w:szCs w:val="28"/>
              </w:rPr>
            </w:pPr>
          </w:p>
        </w:tc>
        <w:tc>
          <w:tcPr>
            <w:tcW w:w="1710" w:type="dxa"/>
          </w:tcPr>
          <w:p w:rsidR="00C508A9" w:rsidRPr="009B5F21" w:rsidRDefault="00C508A9" w:rsidP="009B5F21">
            <w:pPr>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 xml:space="preserve"> j</w:t>
            </w:r>
          </w:p>
        </w:tc>
        <w:tc>
          <w:tcPr>
            <w:tcW w:w="1980" w:type="dxa"/>
          </w:tcPr>
          <w:p w:rsidR="00C508A9" w:rsidRPr="009B5F21" w:rsidRDefault="00C508A9" w:rsidP="009B5F21">
            <w:pPr>
              <w:jc w:val="both"/>
              <w:rPr>
                <w:rFonts w:ascii="Times New Roman" w:hAnsi="Times New Roman" w:cs="Times New Roman"/>
                <w:sz w:val="28"/>
                <w:szCs w:val="28"/>
              </w:rPr>
            </w:pPr>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65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c>
          <w:tcPr>
            <w:tcW w:w="171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80</w:t>
            </w: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75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530" w:type="dxa"/>
          </w:tcPr>
          <w:p w:rsidR="00C508A9" w:rsidRPr="009B5F21" w:rsidRDefault="00C508A9" w:rsidP="009B5F21">
            <w:pPr>
              <w:jc w:val="both"/>
              <w:rPr>
                <w:rFonts w:ascii="Times New Roman" w:hAnsi="Times New Roman" w:cs="Times New Roman"/>
                <w:sz w:val="28"/>
                <w:szCs w:val="28"/>
              </w:rPr>
            </w:pP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j</w:t>
            </w:r>
          </w:p>
        </w:tc>
        <w:tc>
          <w:tcPr>
            <w:tcW w:w="1710" w:type="dxa"/>
          </w:tcPr>
          <w:p w:rsidR="00C508A9" w:rsidRPr="009B5F21" w:rsidRDefault="00C508A9" w:rsidP="009B5F21">
            <w:pPr>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 xml:space="preserve"> </w:t>
            </w:r>
          </w:p>
        </w:tc>
        <w:tc>
          <w:tcPr>
            <w:tcW w:w="1980" w:type="dxa"/>
          </w:tcPr>
          <w:p w:rsidR="00C508A9" w:rsidRPr="009B5F21" w:rsidRDefault="00C508A9" w:rsidP="009B5F21">
            <w:pPr>
              <w:jc w:val="both"/>
              <w:rPr>
                <w:rFonts w:ascii="Times New Roman" w:hAnsi="Times New Roman" w:cs="Times New Roman"/>
                <w:sz w:val="28"/>
                <w:szCs w:val="28"/>
              </w:rPr>
            </w:pPr>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gridCol w:w="1620"/>
        <w:gridCol w:w="1710"/>
        <w:gridCol w:w="198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65</w:t>
            </w:r>
          </w:p>
        </w:tc>
        <w:tc>
          <w:tcPr>
            <w:tcW w:w="171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80</w:t>
            </w:r>
          </w:p>
        </w:tc>
        <w:tc>
          <w:tcPr>
            <w:tcW w:w="198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75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p>
        </w:tc>
        <w:tc>
          <w:tcPr>
            <w:tcW w:w="1530" w:type="dxa"/>
          </w:tcPr>
          <w:p w:rsidR="00C508A9" w:rsidRPr="009B5F21" w:rsidRDefault="00C508A9" w:rsidP="009B5F21">
            <w:pPr>
              <w:jc w:val="both"/>
              <w:rPr>
                <w:rFonts w:ascii="Times New Roman" w:hAnsi="Times New Roman" w:cs="Times New Roman"/>
                <w:sz w:val="28"/>
                <w:szCs w:val="28"/>
              </w:rPr>
            </w:pPr>
          </w:p>
        </w:tc>
        <w:tc>
          <w:tcPr>
            <w:tcW w:w="162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710" w:type="dxa"/>
          </w:tcPr>
          <w:p w:rsidR="00C508A9" w:rsidRPr="009B5F21" w:rsidRDefault="00C508A9" w:rsidP="009B5F21">
            <w:pPr>
              <w:jc w:val="both"/>
              <w:rPr>
                <w:rFonts w:ascii="Times New Roman" w:hAnsi="Times New Roman" w:cs="Times New Roman"/>
                <w:sz w:val="28"/>
                <w:szCs w:val="28"/>
              </w:rPr>
            </w:pPr>
          </w:p>
        </w:tc>
        <w:tc>
          <w:tcPr>
            <w:tcW w:w="1980" w:type="dxa"/>
          </w:tcPr>
          <w:p w:rsidR="00C508A9" w:rsidRPr="009B5F21" w:rsidRDefault="00C508A9" w:rsidP="009B5F21">
            <w:pPr>
              <w:jc w:val="both"/>
              <w:rPr>
                <w:rFonts w:ascii="Times New Roman" w:hAnsi="Times New Roman" w:cs="Times New Roman"/>
                <w:sz w:val="28"/>
                <w:szCs w:val="28"/>
              </w:rPr>
            </w:pPr>
          </w:p>
        </w:tc>
      </w:tr>
    </w:tbl>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Elements towards the left pivot are lesser and towards right are greater.</w:t>
      </w:r>
    </w:p>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This forms two subarrays.</w:t>
      </w:r>
    </w:p>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 xml:space="preserve">Apply same </w:t>
      </w:r>
      <w:proofErr w:type="gramStart"/>
      <w:r w:rsidRPr="009B5F21">
        <w:rPr>
          <w:rFonts w:ascii="Times New Roman" w:hAnsi="Times New Roman" w:cs="Times New Roman"/>
          <w:sz w:val="28"/>
          <w:szCs w:val="28"/>
        </w:rPr>
        <w:t>procedure  to</w:t>
      </w:r>
      <w:proofErr w:type="gramEnd"/>
      <w:r w:rsidRPr="009B5F21">
        <w:rPr>
          <w:rFonts w:ascii="Times New Roman" w:hAnsi="Times New Roman" w:cs="Times New Roman"/>
          <w:sz w:val="28"/>
          <w:szCs w:val="28"/>
        </w:rPr>
        <w:t xml:space="preserve"> the subgraphs.</w:t>
      </w:r>
    </w:p>
    <w:tbl>
      <w:tblPr>
        <w:tblStyle w:val="TableGrid"/>
        <w:tblW w:w="0" w:type="auto"/>
        <w:tblLook w:val="04A0" w:firstRow="1" w:lastRow="0" w:firstColumn="1" w:lastColumn="0" w:noHBand="0" w:noVBand="1"/>
      </w:tblPr>
      <w:tblGrid>
        <w:gridCol w:w="1368"/>
        <w:gridCol w:w="153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pivot</w:t>
            </w:r>
          </w:p>
        </w:tc>
        <w:tc>
          <w:tcPr>
            <w:tcW w:w="1530" w:type="dxa"/>
          </w:tcPr>
          <w:p w:rsidR="00C508A9" w:rsidRPr="009B5F21" w:rsidRDefault="00C508A9" w:rsidP="009B5F21">
            <w:pPr>
              <w:jc w:val="both"/>
              <w:rPr>
                <w:rFonts w:ascii="Times New Roman" w:hAnsi="Times New Roman" w:cs="Times New Roman"/>
                <w:sz w:val="28"/>
                <w:szCs w:val="28"/>
              </w:rPr>
            </w:pPr>
            <w:proofErr w:type="spellStart"/>
            <w:r w:rsidRPr="009B5F21">
              <w:rPr>
                <w:rFonts w:ascii="Times New Roman" w:hAnsi="Times New Roman" w:cs="Times New Roman"/>
                <w:sz w:val="28"/>
                <w:szCs w:val="28"/>
              </w:rPr>
              <w:t>i,j</w:t>
            </w:r>
            <w:proofErr w:type="spellEnd"/>
          </w:p>
        </w:tc>
      </w:tr>
    </w:tbl>
    <w:p w:rsidR="00C508A9" w:rsidRPr="009B5F21" w:rsidRDefault="00C508A9"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68"/>
        <w:gridCol w:w="1530"/>
      </w:tblGrid>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530" w:type="dxa"/>
          </w:tcPr>
          <w:p w:rsidR="00C508A9" w:rsidRPr="009B5F21" w:rsidRDefault="00C508A9" w:rsidP="009B5F21">
            <w:pPr>
              <w:jc w:val="both"/>
              <w:rPr>
                <w:rFonts w:ascii="Times New Roman" w:hAnsi="Times New Roman" w:cs="Times New Roman"/>
                <w:sz w:val="28"/>
                <w:szCs w:val="28"/>
              </w:rPr>
            </w:pPr>
            <w:r w:rsidRPr="009B5F21">
              <w:rPr>
                <w:rFonts w:ascii="Times New Roman" w:hAnsi="Times New Roman" w:cs="Times New Roman"/>
                <w:sz w:val="28"/>
                <w:szCs w:val="28"/>
              </w:rPr>
              <w:t>45</w:t>
            </w:r>
          </w:p>
        </w:tc>
      </w:tr>
      <w:tr w:rsidR="00C508A9" w:rsidRPr="009B5F21" w:rsidTr="00716F84">
        <w:tc>
          <w:tcPr>
            <w:tcW w:w="1368" w:type="dxa"/>
          </w:tcPr>
          <w:p w:rsidR="00C508A9" w:rsidRPr="009B5F21" w:rsidRDefault="00C508A9" w:rsidP="009B5F21">
            <w:pPr>
              <w:jc w:val="both"/>
              <w:rPr>
                <w:rFonts w:ascii="Times New Roman" w:hAnsi="Times New Roman" w:cs="Times New Roman"/>
                <w:sz w:val="28"/>
                <w:szCs w:val="28"/>
              </w:rPr>
            </w:pPr>
          </w:p>
        </w:tc>
        <w:tc>
          <w:tcPr>
            <w:tcW w:w="1530" w:type="dxa"/>
          </w:tcPr>
          <w:p w:rsidR="00C508A9" w:rsidRPr="009B5F21" w:rsidRDefault="00C508A9" w:rsidP="009B5F21">
            <w:pPr>
              <w:jc w:val="both"/>
              <w:rPr>
                <w:rFonts w:ascii="Times New Roman" w:hAnsi="Times New Roman" w:cs="Times New Roman"/>
                <w:sz w:val="28"/>
                <w:szCs w:val="28"/>
              </w:rPr>
            </w:pPr>
          </w:p>
        </w:tc>
      </w:tr>
    </w:tbl>
    <w:p w:rsidR="00C508A9" w:rsidRPr="009B5F21" w:rsidRDefault="00C508A9" w:rsidP="009B5F21">
      <w:pPr>
        <w:jc w:val="both"/>
        <w:rPr>
          <w:rFonts w:ascii="Times New Roman" w:hAnsi="Times New Roman" w:cs="Times New Roman"/>
          <w:sz w:val="28"/>
          <w:szCs w:val="28"/>
        </w:rPr>
      </w:pPr>
    </w:p>
    <w:p w:rsidR="00300DC8" w:rsidRPr="009B5F21" w:rsidRDefault="00300DC8" w:rsidP="009B5F21">
      <w:pPr>
        <w:jc w:val="both"/>
        <w:rPr>
          <w:rFonts w:ascii="Times New Roman" w:hAnsi="Times New Roman" w:cs="Times New Roman"/>
          <w:sz w:val="28"/>
          <w:szCs w:val="28"/>
        </w:rPr>
      </w:pPr>
    </w:p>
    <w:p w:rsidR="00300DC8" w:rsidRPr="009B5F21" w:rsidRDefault="00D67C41" w:rsidP="009B5F21">
      <w:pPr>
        <w:autoSpaceDE w:val="0"/>
        <w:autoSpaceDN w:val="0"/>
        <w:adjustRightInd w:val="0"/>
        <w:spacing w:after="0" w:line="240" w:lineRule="auto"/>
        <w:jc w:val="both"/>
        <w:rPr>
          <w:rFonts w:ascii="Times New Roman" w:hAnsi="Times New Roman" w:cs="Times New Roman"/>
          <w:sz w:val="28"/>
          <w:szCs w:val="28"/>
        </w:rPr>
      </w:pPr>
      <w:r w:rsidRPr="009B5F21">
        <w:rPr>
          <w:rFonts w:ascii="Times New Roman" w:hAnsi="Times New Roman" w:cs="Times New Roman"/>
          <w:b/>
          <w:bCs/>
          <w:color w:val="00000A"/>
          <w:sz w:val="28"/>
          <w:szCs w:val="28"/>
        </w:rPr>
        <w:t>5.</w:t>
      </w:r>
      <w:r w:rsidR="00B34022">
        <w:rPr>
          <w:rFonts w:ascii="Times New Roman" w:hAnsi="Times New Roman" w:cs="Times New Roman"/>
          <w:b/>
          <w:bCs/>
          <w:color w:val="00000A"/>
          <w:sz w:val="28"/>
          <w:szCs w:val="28"/>
        </w:rPr>
        <w:t xml:space="preserve"> </w:t>
      </w:r>
      <w:r w:rsidRPr="009B5F21">
        <w:rPr>
          <w:rFonts w:ascii="Times New Roman" w:hAnsi="Times New Roman" w:cs="Times New Roman"/>
          <w:b/>
          <w:bCs/>
          <w:color w:val="00000A"/>
          <w:sz w:val="28"/>
          <w:szCs w:val="28"/>
        </w:rPr>
        <w:t xml:space="preserve">Sort a given set of </w:t>
      </w:r>
      <w:r w:rsidRPr="009B5F21">
        <w:rPr>
          <w:rFonts w:ascii="Times New Roman" w:hAnsi="Times New Roman" w:cs="Times New Roman"/>
          <w:b/>
          <w:bCs/>
          <w:i/>
          <w:iCs/>
          <w:color w:val="00000A"/>
          <w:sz w:val="28"/>
          <w:szCs w:val="28"/>
        </w:rPr>
        <w:t xml:space="preserve">n </w:t>
      </w:r>
      <w:r w:rsidRPr="009B5F21">
        <w:rPr>
          <w:rFonts w:ascii="Times New Roman" w:hAnsi="Times New Roman" w:cs="Times New Roman"/>
          <w:b/>
          <w:bCs/>
          <w:color w:val="00000A"/>
          <w:sz w:val="28"/>
          <w:szCs w:val="28"/>
        </w:rPr>
        <w:t xml:space="preserve">integer elements using Merge Sort method and compute its time complexity. Run the program for varied values of </w:t>
      </w:r>
      <w:r w:rsidRPr="009B5F21">
        <w:rPr>
          <w:rFonts w:ascii="Times New Roman" w:hAnsi="Times New Roman" w:cs="Times New Roman"/>
          <w:b/>
          <w:bCs/>
          <w:i/>
          <w:iCs/>
          <w:color w:val="00000A"/>
          <w:sz w:val="28"/>
          <w:szCs w:val="28"/>
        </w:rPr>
        <w:t>n</w:t>
      </w:r>
      <w:r w:rsidRPr="009B5F21">
        <w:rPr>
          <w:rFonts w:ascii="Times New Roman" w:hAnsi="Times New Roman" w:cs="Times New Roman"/>
          <w:b/>
          <w:bCs/>
          <w:color w:val="00000A"/>
          <w:sz w:val="28"/>
          <w:szCs w:val="28"/>
        </w:rPr>
        <w:t xml:space="preserve">&gt; 5000, and record the time taken to sort. Plot a graph </w:t>
      </w:r>
      <w:proofErr w:type="gramStart"/>
      <w:r w:rsidRPr="009B5F21">
        <w:rPr>
          <w:rFonts w:ascii="Times New Roman" w:hAnsi="Times New Roman" w:cs="Times New Roman"/>
          <w:b/>
          <w:bCs/>
          <w:color w:val="00000A"/>
          <w:sz w:val="28"/>
          <w:szCs w:val="28"/>
        </w:rPr>
        <w:t>of  the</w:t>
      </w:r>
      <w:proofErr w:type="gramEnd"/>
      <w:r w:rsidRPr="009B5F21">
        <w:rPr>
          <w:rFonts w:ascii="Times New Roman" w:hAnsi="Times New Roman" w:cs="Times New Roman"/>
          <w:b/>
          <w:bCs/>
          <w:color w:val="00000A"/>
          <w:sz w:val="28"/>
          <w:szCs w:val="28"/>
        </w:rPr>
        <w:t xml:space="preserve"> time taken versus </w:t>
      </w:r>
      <w:r w:rsidRPr="009B5F21">
        <w:rPr>
          <w:rFonts w:ascii="Times New Roman" w:hAnsi="Times New Roman" w:cs="Times New Roman"/>
          <w:b/>
          <w:bCs/>
          <w:i/>
          <w:iCs/>
          <w:color w:val="00000A"/>
          <w:sz w:val="28"/>
          <w:szCs w:val="28"/>
        </w:rPr>
        <w:t>n</w:t>
      </w:r>
      <w:r w:rsidRPr="009B5F21">
        <w:rPr>
          <w:rFonts w:ascii="Times New Roman" w:hAnsi="Times New Roman" w:cs="Times New Roman"/>
          <w:b/>
          <w:bCs/>
          <w:color w:val="00000A"/>
          <w:sz w:val="28"/>
          <w:szCs w:val="28"/>
        </w:rPr>
        <w:t>on graph sheet. The elements can be read from a file or can be generated using the random number generator. Demonstrate using Java how the divide and conquer method works along with its time complexity analysis: worst case, average case and best case.</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roofErr w:type="gramStart"/>
      <w:r w:rsidRPr="009B5F21">
        <w:rPr>
          <w:rFonts w:ascii="Times New Roman" w:hAnsi="Times New Roman" w:cs="Times New Roman"/>
          <w:sz w:val="28"/>
          <w:szCs w:val="28"/>
        </w:rPr>
        <w:t>Merge  Sort</w:t>
      </w:r>
      <w:proofErr w:type="gramEnd"/>
      <w:r w:rsidRPr="009B5F21">
        <w:rPr>
          <w:rFonts w:ascii="Times New Roman" w:hAnsi="Times New Roman" w:cs="Times New Roman"/>
          <w:sz w:val="28"/>
          <w:szCs w:val="28"/>
        </w:rPr>
        <w:t>:</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-works on Divide and Conquer method.</w:t>
      </w:r>
    </w:p>
    <w:p w:rsidR="00300DC8" w:rsidRPr="009B5F21" w:rsidRDefault="00300DC8" w:rsidP="009B5F21">
      <w:pPr>
        <w:pStyle w:val="NormalWeb"/>
        <w:shd w:val="clear" w:color="auto" w:fill="FFFFFF"/>
        <w:spacing w:after="0"/>
        <w:ind w:left="720"/>
        <w:jc w:val="both"/>
        <w:rPr>
          <w:sz w:val="28"/>
          <w:szCs w:val="28"/>
        </w:rPr>
      </w:pPr>
      <w:r w:rsidRPr="009B5F21">
        <w:rPr>
          <w:sz w:val="28"/>
          <w:szCs w:val="28"/>
        </w:rPr>
        <w:lastRenderedPageBreak/>
        <w:t>-</w:t>
      </w:r>
      <w:r w:rsidRPr="009B5F21">
        <w:rPr>
          <w:color w:val="000000"/>
          <w:sz w:val="28"/>
          <w:szCs w:val="28"/>
        </w:rPr>
        <w:t xml:space="preserve"> The general concept is that we first break/</w:t>
      </w:r>
      <w:proofErr w:type="gramStart"/>
      <w:r w:rsidRPr="009B5F21">
        <w:rPr>
          <w:color w:val="000000"/>
          <w:sz w:val="28"/>
          <w:szCs w:val="28"/>
        </w:rPr>
        <w:t>divide  the</w:t>
      </w:r>
      <w:proofErr w:type="gramEnd"/>
      <w:r w:rsidRPr="009B5F21">
        <w:rPr>
          <w:color w:val="000000"/>
          <w:sz w:val="28"/>
          <w:szCs w:val="28"/>
        </w:rPr>
        <w:t xml:space="preserve"> list into two smaller lists of roughly the same size, and then use merge sort recursively on the sub problems, until they cannot subdivide anymore (i.e. when they contain zero or one elements). One complete list is formed from merging these </w:t>
      </w:r>
      <w:proofErr w:type="spellStart"/>
      <w:r w:rsidRPr="009B5F21">
        <w:rPr>
          <w:color w:val="000000"/>
          <w:sz w:val="28"/>
          <w:szCs w:val="28"/>
        </w:rPr>
        <w:t>sublist.Then</w:t>
      </w:r>
      <w:proofErr w:type="spellEnd"/>
      <w:r w:rsidRPr="009B5F21">
        <w:rPr>
          <w:color w:val="000000"/>
          <w:sz w:val="28"/>
          <w:szCs w:val="28"/>
        </w:rPr>
        <w:t xml:space="preserve">, we can merge by stepping through the lists in linear time. </w:t>
      </w:r>
    </w:p>
    <w:p w:rsidR="00300DC8" w:rsidRPr="009B5F21" w:rsidRDefault="00300DC8" w:rsidP="009B5F21">
      <w:pPr>
        <w:pStyle w:val="ListParagraph"/>
        <w:numPr>
          <w:ilvl w:val="0"/>
          <w:numId w:val="5"/>
        </w:num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Output-in ascending order</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ind w:left="720"/>
        <w:jc w:val="both"/>
        <w:rPr>
          <w:rStyle w:val="mw-headline"/>
          <w:rFonts w:ascii="Times New Roman" w:hAnsi="Times New Roman" w:cs="Times New Roman"/>
          <w:b/>
          <w:color w:val="000000"/>
          <w:sz w:val="28"/>
          <w:szCs w:val="28"/>
        </w:rPr>
      </w:pPr>
      <w:r w:rsidRPr="009B5F21">
        <w:rPr>
          <w:rStyle w:val="mw-headline"/>
          <w:rFonts w:ascii="Times New Roman" w:hAnsi="Times New Roman" w:cs="Times New Roman"/>
          <w:b/>
          <w:color w:val="000000"/>
          <w:sz w:val="28"/>
          <w:szCs w:val="28"/>
        </w:rPr>
        <w:t>Pseudo code</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1. Declare time variables</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2. Generate ‘n </w:t>
      </w:r>
      <w:proofErr w:type="gramStart"/>
      <w:r w:rsidRPr="009B5F21">
        <w:rPr>
          <w:rFonts w:ascii="Times New Roman" w:hAnsi="Times New Roman" w:cs="Times New Roman"/>
          <w:color w:val="00000A"/>
          <w:sz w:val="28"/>
          <w:szCs w:val="28"/>
        </w:rPr>
        <w:t>‘ elements</w:t>
      </w:r>
      <w:proofErr w:type="gramEnd"/>
      <w:r w:rsidRPr="009B5F21">
        <w:rPr>
          <w:rFonts w:ascii="Times New Roman" w:hAnsi="Times New Roman" w:cs="Times New Roman"/>
          <w:color w:val="00000A"/>
          <w:sz w:val="28"/>
          <w:szCs w:val="28"/>
        </w:rPr>
        <w:t xml:space="preserve"> randomly</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3. </w:t>
      </w:r>
      <w:proofErr w:type="gramStart"/>
      <w:r w:rsidRPr="009B5F21">
        <w:rPr>
          <w:rFonts w:ascii="Times New Roman" w:hAnsi="Times New Roman" w:cs="Times New Roman"/>
          <w:color w:val="00000A"/>
          <w:sz w:val="28"/>
          <w:szCs w:val="28"/>
        </w:rPr>
        <w:t>record</w:t>
      </w:r>
      <w:proofErr w:type="gramEnd"/>
      <w:r w:rsidRPr="009B5F21">
        <w:rPr>
          <w:rFonts w:ascii="Times New Roman" w:hAnsi="Times New Roman" w:cs="Times New Roman"/>
          <w:color w:val="00000A"/>
          <w:sz w:val="28"/>
          <w:szCs w:val="28"/>
        </w:rPr>
        <w:t xml:space="preserve"> the start time in terms of seconds before sorting</w:t>
      </w:r>
    </w:p>
    <w:p w:rsidR="00EE7AE0" w:rsidRPr="009B5F21" w:rsidRDefault="00EE7AE0" w:rsidP="009B5F21">
      <w:pPr>
        <w:jc w:val="both"/>
        <w:rPr>
          <w:rFonts w:ascii="Times New Roman" w:hAnsi="Times New Roman" w:cs="Times New Roman"/>
          <w:color w:val="000000"/>
          <w:sz w:val="28"/>
          <w:szCs w:val="28"/>
        </w:rPr>
      </w:pPr>
      <w:r w:rsidRPr="009B5F21">
        <w:rPr>
          <w:rFonts w:ascii="Times New Roman" w:hAnsi="Times New Roman" w:cs="Times New Roman"/>
          <w:color w:val="00000A"/>
          <w:sz w:val="28"/>
          <w:szCs w:val="28"/>
        </w:rPr>
        <w:t>4. Call Merge sort function to sort n element</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Algorithm :</w:t>
      </w:r>
      <w:proofErr w:type="gramEnd"/>
      <w:r w:rsidRPr="009B5F21">
        <w:rPr>
          <w:rFonts w:ascii="Times New Roman" w:hAnsi="Times New Roman" w:cs="Times New Roman"/>
          <w:color w:val="000000"/>
          <w:sz w:val="28"/>
          <w:szCs w:val="28"/>
        </w:rPr>
        <w:t xml:space="preserve"> </w:t>
      </w:r>
      <w:proofErr w:type="spellStart"/>
      <w:r w:rsidRPr="009B5F21">
        <w:rPr>
          <w:rFonts w:ascii="Times New Roman" w:hAnsi="Times New Roman" w:cs="Times New Roman"/>
          <w:color w:val="000000"/>
          <w:sz w:val="28"/>
          <w:szCs w:val="28"/>
        </w:rPr>
        <w:t>simple_merge</w:t>
      </w:r>
      <w:proofErr w:type="spellEnd"/>
      <w:r w:rsidRPr="009B5F21">
        <w:rPr>
          <w:rFonts w:ascii="Times New Roman" w:hAnsi="Times New Roman" w:cs="Times New Roman"/>
          <w:color w:val="000000"/>
          <w:sz w:val="28"/>
          <w:szCs w:val="28"/>
        </w:rPr>
        <w:t>(</w:t>
      </w:r>
      <w:proofErr w:type="spellStart"/>
      <w:r w:rsidRPr="009B5F21">
        <w:rPr>
          <w:rFonts w:ascii="Times New Roman" w:hAnsi="Times New Roman" w:cs="Times New Roman"/>
          <w:color w:val="000000"/>
          <w:sz w:val="28"/>
          <w:szCs w:val="28"/>
        </w:rPr>
        <w:t>a,low,mid,high</w:t>
      </w:r>
      <w:proofErr w:type="spellEnd"/>
      <w:r w:rsidRPr="009B5F21">
        <w:rPr>
          <w:rFonts w:ascii="Times New Roman" w:hAnsi="Times New Roman" w:cs="Times New Roman"/>
          <w:color w:val="000000"/>
          <w:sz w:val="28"/>
          <w:szCs w:val="28"/>
        </w:rPr>
        <w:t>)</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//purpose: merge two sorted arrays into single sorted array</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//input: </w:t>
      </w:r>
      <w:proofErr w:type="gramStart"/>
      <w:r w:rsidRPr="009B5F21">
        <w:rPr>
          <w:rFonts w:ascii="Times New Roman" w:hAnsi="Times New Roman" w:cs="Times New Roman"/>
          <w:color w:val="000000"/>
          <w:sz w:val="28"/>
          <w:szCs w:val="28"/>
        </w:rPr>
        <w:t>a[</w:t>
      </w:r>
      <w:proofErr w:type="gramEnd"/>
      <w:r w:rsidRPr="009B5F21">
        <w:rPr>
          <w:rFonts w:ascii="Times New Roman" w:hAnsi="Times New Roman" w:cs="Times New Roman"/>
          <w:color w:val="000000"/>
          <w:sz w:val="28"/>
          <w:szCs w:val="28"/>
        </w:rPr>
        <w:t>] is sorted vector of both m and n elements.</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w:t>
      </w:r>
      <w:proofErr w:type="gramStart"/>
      <w:r w:rsidRPr="009B5F21">
        <w:rPr>
          <w:rFonts w:ascii="Times New Roman" w:hAnsi="Times New Roman" w:cs="Times New Roman"/>
          <w:color w:val="000000"/>
          <w:sz w:val="28"/>
          <w:szCs w:val="28"/>
        </w:rPr>
        <w:t>output :</w:t>
      </w:r>
      <w:proofErr w:type="gramEnd"/>
      <w:r w:rsidRPr="009B5F21">
        <w:rPr>
          <w:rFonts w:ascii="Times New Roman" w:hAnsi="Times New Roman" w:cs="Times New Roman"/>
          <w:color w:val="000000"/>
          <w:sz w:val="28"/>
          <w:szCs w:val="28"/>
        </w:rPr>
        <w:t xml:space="preserve"> c[] is sorted vector obtained after merging the elements of m and n</w:t>
      </w:r>
    </w:p>
    <w:p w:rsidR="00300DC8" w:rsidRPr="009B5F21" w:rsidRDefault="00300DC8" w:rsidP="009B5F21">
      <w:pPr>
        <w:ind w:left="720"/>
        <w:jc w:val="both"/>
        <w:rPr>
          <w:rFonts w:ascii="Times New Roman" w:hAnsi="Times New Roman" w:cs="Times New Roman"/>
          <w:color w:val="000000"/>
          <w:sz w:val="28"/>
          <w:szCs w:val="28"/>
        </w:rPr>
      </w:pP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k</w:t>
      </w:r>
      <w:proofErr w:type="gramEnd"/>
      <w:r w:rsidRPr="009B5F21">
        <w:rPr>
          <w:rFonts w:ascii="Times New Roman" w:hAnsi="Times New Roman" w:cs="Times New Roman"/>
          <w:color w:val="000000"/>
          <w:sz w:val="28"/>
          <w:szCs w:val="28"/>
        </w:rPr>
        <w:t xml:space="preserve"> -&gt; </w:t>
      </w: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 xml:space="preserve"> -&gt; low</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j</w:t>
      </w:r>
      <w:proofErr w:type="gramEnd"/>
      <w:r w:rsidRPr="009B5F21">
        <w:rPr>
          <w:rFonts w:ascii="Times New Roman" w:hAnsi="Times New Roman" w:cs="Times New Roman"/>
          <w:color w:val="000000"/>
          <w:sz w:val="28"/>
          <w:szCs w:val="28"/>
        </w:rPr>
        <w:t xml:space="preserve"> -&gt; mid + 1</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while(</w:t>
      </w:r>
      <w:proofErr w:type="spellStart"/>
      <w:proofErr w:type="gramEnd"/>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&lt;=mid &amp;&amp; j&lt; high)</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if(</w:t>
      </w:r>
      <w:proofErr w:type="gramEnd"/>
      <w:r w:rsidRPr="009B5F21">
        <w:rPr>
          <w:rFonts w:ascii="Times New Roman" w:hAnsi="Times New Roman" w:cs="Times New Roman"/>
          <w:color w:val="000000"/>
          <w:sz w:val="28"/>
          <w:szCs w:val="28"/>
        </w:rPr>
        <w:t>a[</w:t>
      </w: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]&lt;a[j])</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c[</w:t>
      </w:r>
      <w:proofErr w:type="gramEnd"/>
      <w:r w:rsidRPr="009B5F21">
        <w:rPr>
          <w:rFonts w:ascii="Times New Roman" w:hAnsi="Times New Roman" w:cs="Times New Roman"/>
          <w:color w:val="000000"/>
          <w:sz w:val="28"/>
          <w:szCs w:val="28"/>
        </w:rPr>
        <w:t>k] &lt;- a[</w:t>
      </w: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w:t>
      </w:r>
    </w:p>
    <w:p w:rsidR="00300DC8" w:rsidRPr="009B5F21" w:rsidRDefault="00300DC8" w:rsidP="009B5F21">
      <w:pPr>
        <w:ind w:left="720"/>
        <w:jc w:val="both"/>
        <w:rPr>
          <w:rFonts w:ascii="Times New Roman" w:hAnsi="Times New Roman" w:cs="Times New Roman"/>
          <w:color w:val="000000"/>
          <w:sz w:val="28"/>
          <w:szCs w:val="28"/>
        </w:rPr>
      </w:pP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 xml:space="preserve"> &lt;- i+1</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k &lt;- k+1</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else</w:t>
      </w:r>
      <w:proofErr w:type="gramEnd"/>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c[</w:t>
      </w:r>
      <w:proofErr w:type="gramEnd"/>
      <w:r w:rsidRPr="009B5F21">
        <w:rPr>
          <w:rFonts w:ascii="Times New Roman" w:hAnsi="Times New Roman" w:cs="Times New Roman"/>
          <w:color w:val="000000"/>
          <w:sz w:val="28"/>
          <w:szCs w:val="28"/>
        </w:rPr>
        <w:t>k] &lt;- a[j]</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j &lt;- j+1</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k &lt;- k+1</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lastRenderedPageBreak/>
        <w:t>end</w:t>
      </w:r>
      <w:proofErr w:type="gramEnd"/>
      <w:r w:rsidRPr="009B5F21">
        <w:rPr>
          <w:rFonts w:ascii="Times New Roman" w:hAnsi="Times New Roman" w:cs="Times New Roman"/>
          <w:color w:val="000000"/>
          <w:sz w:val="28"/>
          <w:szCs w:val="28"/>
        </w:rPr>
        <w:t xml:space="preserve"> if</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end</w:t>
      </w:r>
      <w:proofErr w:type="gramEnd"/>
      <w:r w:rsidRPr="009B5F21">
        <w:rPr>
          <w:rFonts w:ascii="Times New Roman" w:hAnsi="Times New Roman" w:cs="Times New Roman"/>
          <w:color w:val="000000"/>
          <w:sz w:val="28"/>
          <w:szCs w:val="28"/>
        </w:rPr>
        <w:t xml:space="preserve"> while</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while(</w:t>
      </w:r>
      <w:proofErr w:type="spellStart"/>
      <w:proofErr w:type="gramEnd"/>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&lt;= mid)</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c[</w:t>
      </w:r>
      <w:proofErr w:type="gramEnd"/>
      <w:r w:rsidRPr="009B5F21">
        <w:rPr>
          <w:rFonts w:ascii="Times New Roman" w:hAnsi="Times New Roman" w:cs="Times New Roman"/>
          <w:color w:val="000000"/>
          <w:sz w:val="28"/>
          <w:szCs w:val="28"/>
        </w:rPr>
        <w:t>k &lt;- k+1] = a[</w:t>
      </w: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 xml:space="preserve"> &lt;- i+1]</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end</w:t>
      </w:r>
      <w:proofErr w:type="gramEnd"/>
      <w:r w:rsidRPr="009B5F21">
        <w:rPr>
          <w:rFonts w:ascii="Times New Roman" w:hAnsi="Times New Roman" w:cs="Times New Roman"/>
          <w:color w:val="000000"/>
          <w:sz w:val="28"/>
          <w:szCs w:val="28"/>
        </w:rPr>
        <w:t xml:space="preserve"> while</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while(</w:t>
      </w:r>
      <w:proofErr w:type="gramEnd"/>
      <w:r w:rsidRPr="009B5F21">
        <w:rPr>
          <w:rFonts w:ascii="Times New Roman" w:hAnsi="Times New Roman" w:cs="Times New Roman"/>
          <w:color w:val="000000"/>
          <w:sz w:val="28"/>
          <w:szCs w:val="28"/>
        </w:rPr>
        <w:t>j&lt;=high)</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c[</w:t>
      </w:r>
      <w:proofErr w:type="gramEnd"/>
      <w:r w:rsidRPr="009B5F21">
        <w:rPr>
          <w:rFonts w:ascii="Times New Roman" w:hAnsi="Times New Roman" w:cs="Times New Roman"/>
          <w:color w:val="000000"/>
          <w:sz w:val="28"/>
          <w:szCs w:val="28"/>
        </w:rPr>
        <w:t>k &lt;- k+1] = a[j &lt;- j+1]</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end</w:t>
      </w:r>
      <w:proofErr w:type="gramEnd"/>
      <w:r w:rsidRPr="009B5F21">
        <w:rPr>
          <w:rFonts w:ascii="Times New Roman" w:hAnsi="Times New Roman" w:cs="Times New Roman"/>
          <w:color w:val="000000"/>
          <w:sz w:val="28"/>
          <w:szCs w:val="28"/>
        </w:rPr>
        <w:t xml:space="preserve"> while</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for</w:t>
      </w:r>
      <w:proofErr w:type="gramEnd"/>
      <w:r w:rsidRPr="009B5F21">
        <w:rPr>
          <w:rFonts w:ascii="Times New Roman" w:hAnsi="Times New Roman" w:cs="Times New Roman"/>
          <w:color w:val="000000"/>
          <w:sz w:val="28"/>
          <w:szCs w:val="28"/>
        </w:rPr>
        <w:t xml:space="preserve"> </w:t>
      </w: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 xml:space="preserve"> &lt;- low to high do</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a[</w:t>
      </w:r>
      <w:proofErr w:type="spellStart"/>
      <w:proofErr w:type="gramEnd"/>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 &lt;- c[</w:t>
      </w:r>
      <w:proofErr w:type="spellStart"/>
      <w:r w:rsidRPr="009B5F21">
        <w:rPr>
          <w:rFonts w:ascii="Times New Roman" w:hAnsi="Times New Roman" w:cs="Times New Roman"/>
          <w:color w:val="000000"/>
          <w:sz w:val="28"/>
          <w:szCs w:val="28"/>
        </w:rPr>
        <w:t>i</w:t>
      </w:r>
      <w:proofErr w:type="spellEnd"/>
      <w:r w:rsidRPr="009B5F21">
        <w:rPr>
          <w:rFonts w:ascii="Times New Roman" w:hAnsi="Times New Roman" w:cs="Times New Roman"/>
          <w:color w:val="000000"/>
          <w:sz w:val="28"/>
          <w:szCs w:val="28"/>
        </w:rPr>
        <w:t>]</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end</w:t>
      </w:r>
      <w:proofErr w:type="gramEnd"/>
      <w:r w:rsidRPr="009B5F21">
        <w:rPr>
          <w:rFonts w:ascii="Times New Roman" w:hAnsi="Times New Roman" w:cs="Times New Roman"/>
          <w:color w:val="000000"/>
          <w:sz w:val="28"/>
          <w:szCs w:val="28"/>
        </w:rPr>
        <w:t xml:space="preserve"> for</w:t>
      </w:r>
    </w:p>
    <w:p w:rsidR="00300DC8" w:rsidRPr="009B5F21" w:rsidRDefault="00300DC8" w:rsidP="009B5F21">
      <w:pPr>
        <w:ind w:left="720"/>
        <w:jc w:val="both"/>
        <w:rPr>
          <w:rFonts w:ascii="Times New Roman" w:hAnsi="Times New Roman" w:cs="Times New Roman"/>
          <w:color w:val="000000"/>
          <w:sz w:val="28"/>
          <w:szCs w:val="28"/>
        </w:rPr>
      </w:pP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Algorithm :</w:t>
      </w:r>
      <w:proofErr w:type="gramEnd"/>
      <w:r w:rsidRPr="009B5F21">
        <w:rPr>
          <w:rFonts w:ascii="Times New Roman" w:hAnsi="Times New Roman" w:cs="Times New Roman"/>
          <w:color w:val="000000"/>
          <w:sz w:val="28"/>
          <w:szCs w:val="28"/>
        </w:rPr>
        <w:t xml:space="preserve"> </w:t>
      </w:r>
      <w:proofErr w:type="spellStart"/>
      <w:r w:rsidRPr="009B5F21">
        <w:rPr>
          <w:rFonts w:ascii="Times New Roman" w:hAnsi="Times New Roman" w:cs="Times New Roman"/>
          <w:color w:val="000000"/>
          <w:sz w:val="28"/>
          <w:szCs w:val="28"/>
        </w:rPr>
        <w:t>merge_sort</w:t>
      </w:r>
      <w:proofErr w:type="spellEnd"/>
      <w:r w:rsidRPr="009B5F21">
        <w:rPr>
          <w:rFonts w:ascii="Times New Roman" w:hAnsi="Times New Roman" w:cs="Times New Roman"/>
          <w:color w:val="000000"/>
          <w:sz w:val="28"/>
          <w:szCs w:val="28"/>
        </w:rPr>
        <w:t>(</w:t>
      </w:r>
      <w:proofErr w:type="spellStart"/>
      <w:r w:rsidRPr="009B5F21">
        <w:rPr>
          <w:rFonts w:ascii="Times New Roman" w:hAnsi="Times New Roman" w:cs="Times New Roman"/>
          <w:color w:val="000000"/>
          <w:sz w:val="28"/>
          <w:szCs w:val="28"/>
        </w:rPr>
        <w:t>a,low,high</w:t>
      </w:r>
      <w:proofErr w:type="spellEnd"/>
      <w:r w:rsidRPr="009B5F21">
        <w:rPr>
          <w:rFonts w:ascii="Times New Roman" w:hAnsi="Times New Roman" w:cs="Times New Roman"/>
          <w:color w:val="000000"/>
          <w:sz w:val="28"/>
          <w:szCs w:val="28"/>
        </w:rPr>
        <w:t>)</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w:t>
      </w:r>
      <w:proofErr w:type="gramStart"/>
      <w:r w:rsidRPr="009B5F21">
        <w:rPr>
          <w:rFonts w:ascii="Times New Roman" w:hAnsi="Times New Roman" w:cs="Times New Roman"/>
          <w:color w:val="000000"/>
          <w:sz w:val="28"/>
          <w:szCs w:val="28"/>
        </w:rPr>
        <w:t>purpose :</w:t>
      </w:r>
      <w:proofErr w:type="gramEnd"/>
      <w:r w:rsidRPr="009B5F21">
        <w:rPr>
          <w:rFonts w:ascii="Times New Roman" w:hAnsi="Times New Roman" w:cs="Times New Roman"/>
          <w:color w:val="000000"/>
          <w:sz w:val="28"/>
          <w:szCs w:val="28"/>
        </w:rPr>
        <w:t xml:space="preserve"> sort the elements of the array between the lower bound and upper bound</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w:t>
      </w:r>
      <w:proofErr w:type="gramStart"/>
      <w:r w:rsidRPr="009B5F21">
        <w:rPr>
          <w:rFonts w:ascii="Times New Roman" w:hAnsi="Times New Roman" w:cs="Times New Roman"/>
          <w:color w:val="000000"/>
          <w:sz w:val="28"/>
          <w:szCs w:val="28"/>
        </w:rPr>
        <w:t>input :</w:t>
      </w:r>
      <w:proofErr w:type="gramEnd"/>
      <w:r w:rsidRPr="009B5F21">
        <w:rPr>
          <w:rFonts w:ascii="Times New Roman" w:hAnsi="Times New Roman" w:cs="Times New Roman"/>
          <w:color w:val="000000"/>
          <w:sz w:val="28"/>
          <w:szCs w:val="28"/>
        </w:rPr>
        <w:t xml:space="preserve"> a[] is the unsorted array with low and high as the bounds</w:t>
      </w:r>
    </w:p>
    <w:p w:rsidR="00300DC8" w:rsidRPr="009B5F21" w:rsidRDefault="00300DC8" w:rsidP="009B5F21">
      <w:pPr>
        <w:ind w:left="720"/>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//output: </w:t>
      </w:r>
      <w:proofErr w:type="gramStart"/>
      <w:r w:rsidRPr="009B5F21">
        <w:rPr>
          <w:rFonts w:ascii="Times New Roman" w:hAnsi="Times New Roman" w:cs="Times New Roman"/>
          <w:color w:val="000000"/>
          <w:sz w:val="28"/>
          <w:szCs w:val="28"/>
        </w:rPr>
        <w:t>a[</w:t>
      </w:r>
      <w:proofErr w:type="gramEnd"/>
      <w:r w:rsidRPr="009B5F21">
        <w:rPr>
          <w:rFonts w:ascii="Times New Roman" w:hAnsi="Times New Roman" w:cs="Times New Roman"/>
          <w:color w:val="000000"/>
          <w:sz w:val="28"/>
          <w:szCs w:val="28"/>
        </w:rPr>
        <w:t>] is the sorted vector</w:t>
      </w:r>
    </w:p>
    <w:p w:rsidR="00300DC8" w:rsidRPr="009B5F21" w:rsidRDefault="00300DC8" w:rsidP="009B5F21">
      <w:pPr>
        <w:ind w:left="720"/>
        <w:jc w:val="both"/>
        <w:rPr>
          <w:rFonts w:ascii="Times New Roman" w:hAnsi="Times New Roman" w:cs="Times New Roman"/>
          <w:color w:val="000000"/>
          <w:sz w:val="28"/>
          <w:szCs w:val="28"/>
        </w:rPr>
      </w:pP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if(</w:t>
      </w:r>
      <w:proofErr w:type="gramEnd"/>
      <w:r w:rsidRPr="009B5F21">
        <w:rPr>
          <w:rFonts w:ascii="Times New Roman" w:hAnsi="Times New Roman" w:cs="Times New Roman"/>
          <w:color w:val="000000"/>
          <w:sz w:val="28"/>
          <w:szCs w:val="28"/>
        </w:rPr>
        <w:t>low&gt;high)return</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mid</w:t>
      </w:r>
      <w:proofErr w:type="gramEnd"/>
      <w:r w:rsidRPr="009B5F21">
        <w:rPr>
          <w:rFonts w:ascii="Times New Roman" w:hAnsi="Times New Roman" w:cs="Times New Roman"/>
          <w:color w:val="000000"/>
          <w:sz w:val="28"/>
          <w:szCs w:val="28"/>
        </w:rPr>
        <w:t xml:space="preserve"> &lt;- (</w:t>
      </w:r>
      <w:proofErr w:type="spellStart"/>
      <w:r w:rsidRPr="009B5F21">
        <w:rPr>
          <w:rFonts w:ascii="Times New Roman" w:hAnsi="Times New Roman" w:cs="Times New Roman"/>
          <w:color w:val="000000"/>
          <w:sz w:val="28"/>
          <w:szCs w:val="28"/>
        </w:rPr>
        <w:t>low+high</w:t>
      </w:r>
      <w:proofErr w:type="spellEnd"/>
      <w:r w:rsidRPr="009B5F21">
        <w:rPr>
          <w:rFonts w:ascii="Times New Roman" w:hAnsi="Times New Roman" w:cs="Times New Roman"/>
          <w:color w:val="000000"/>
          <w:sz w:val="28"/>
          <w:szCs w:val="28"/>
        </w:rPr>
        <w:t>)/2</w:t>
      </w:r>
    </w:p>
    <w:p w:rsidR="00300DC8" w:rsidRPr="009B5F21" w:rsidRDefault="00300DC8" w:rsidP="009B5F21">
      <w:pPr>
        <w:ind w:left="720"/>
        <w:jc w:val="both"/>
        <w:rPr>
          <w:rFonts w:ascii="Times New Roman" w:hAnsi="Times New Roman" w:cs="Times New Roman"/>
          <w:color w:val="000000"/>
          <w:sz w:val="28"/>
          <w:szCs w:val="28"/>
        </w:rPr>
      </w:pPr>
      <w:proofErr w:type="spellStart"/>
      <w:r w:rsidRPr="009B5F21">
        <w:rPr>
          <w:rFonts w:ascii="Times New Roman" w:hAnsi="Times New Roman" w:cs="Times New Roman"/>
          <w:color w:val="000000"/>
          <w:sz w:val="28"/>
          <w:szCs w:val="28"/>
        </w:rPr>
        <w:t>merge_</w:t>
      </w:r>
      <w:proofErr w:type="gramStart"/>
      <w:r w:rsidRPr="009B5F21">
        <w:rPr>
          <w:rFonts w:ascii="Times New Roman" w:hAnsi="Times New Roman" w:cs="Times New Roman"/>
          <w:color w:val="000000"/>
          <w:sz w:val="28"/>
          <w:szCs w:val="28"/>
        </w:rPr>
        <w:t>sort</w:t>
      </w:r>
      <w:proofErr w:type="spellEnd"/>
      <w:r w:rsidRPr="009B5F21">
        <w:rPr>
          <w:rFonts w:ascii="Times New Roman" w:hAnsi="Times New Roman" w:cs="Times New Roman"/>
          <w:color w:val="000000"/>
          <w:sz w:val="28"/>
          <w:szCs w:val="28"/>
        </w:rPr>
        <w:t>(</w:t>
      </w:r>
      <w:proofErr w:type="spellStart"/>
      <w:proofErr w:type="gramEnd"/>
      <w:r w:rsidRPr="009B5F21">
        <w:rPr>
          <w:rFonts w:ascii="Times New Roman" w:hAnsi="Times New Roman" w:cs="Times New Roman"/>
          <w:color w:val="000000"/>
          <w:sz w:val="28"/>
          <w:szCs w:val="28"/>
        </w:rPr>
        <w:t>a,low,mid</w:t>
      </w:r>
      <w:proofErr w:type="spellEnd"/>
      <w:r w:rsidRPr="009B5F21">
        <w:rPr>
          <w:rFonts w:ascii="Times New Roman" w:hAnsi="Times New Roman" w:cs="Times New Roman"/>
          <w:color w:val="000000"/>
          <w:sz w:val="28"/>
          <w:szCs w:val="28"/>
        </w:rPr>
        <w:t>)</w:t>
      </w:r>
    </w:p>
    <w:p w:rsidR="00300DC8" w:rsidRPr="009B5F21" w:rsidRDefault="00300DC8" w:rsidP="009B5F21">
      <w:pPr>
        <w:ind w:left="720"/>
        <w:jc w:val="both"/>
        <w:rPr>
          <w:rFonts w:ascii="Times New Roman" w:hAnsi="Times New Roman" w:cs="Times New Roman"/>
          <w:color w:val="000000"/>
          <w:sz w:val="28"/>
          <w:szCs w:val="28"/>
        </w:rPr>
      </w:pPr>
      <w:proofErr w:type="spellStart"/>
      <w:r w:rsidRPr="009B5F21">
        <w:rPr>
          <w:rFonts w:ascii="Times New Roman" w:hAnsi="Times New Roman" w:cs="Times New Roman"/>
          <w:color w:val="000000"/>
          <w:sz w:val="28"/>
          <w:szCs w:val="28"/>
        </w:rPr>
        <w:t>merge_</w:t>
      </w:r>
      <w:proofErr w:type="gramStart"/>
      <w:r w:rsidRPr="009B5F21">
        <w:rPr>
          <w:rFonts w:ascii="Times New Roman" w:hAnsi="Times New Roman" w:cs="Times New Roman"/>
          <w:color w:val="000000"/>
          <w:sz w:val="28"/>
          <w:szCs w:val="28"/>
        </w:rPr>
        <w:t>sort</w:t>
      </w:r>
      <w:proofErr w:type="spellEnd"/>
      <w:r w:rsidRPr="009B5F21">
        <w:rPr>
          <w:rFonts w:ascii="Times New Roman" w:hAnsi="Times New Roman" w:cs="Times New Roman"/>
          <w:color w:val="000000"/>
          <w:sz w:val="28"/>
          <w:szCs w:val="28"/>
        </w:rPr>
        <w:t>(</w:t>
      </w:r>
      <w:proofErr w:type="gramEnd"/>
      <w:r w:rsidRPr="009B5F21">
        <w:rPr>
          <w:rFonts w:ascii="Times New Roman" w:hAnsi="Times New Roman" w:cs="Times New Roman"/>
          <w:color w:val="000000"/>
          <w:sz w:val="28"/>
          <w:szCs w:val="28"/>
        </w:rPr>
        <w:t>a,mid+1,high)</w:t>
      </w:r>
    </w:p>
    <w:p w:rsidR="00300DC8" w:rsidRPr="009B5F21" w:rsidRDefault="00300DC8" w:rsidP="009B5F21">
      <w:pPr>
        <w:ind w:left="720"/>
        <w:jc w:val="both"/>
        <w:rPr>
          <w:rFonts w:ascii="Times New Roman" w:hAnsi="Times New Roman" w:cs="Times New Roman"/>
          <w:color w:val="000000"/>
          <w:sz w:val="28"/>
          <w:szCs w:val="28"/>
        </w:rPr>
      </w:pPr>
      <w:proofErr w:type="spellStart"/>
      <w:r w:rsidRPr="009B5F21">
        <w:rPr>
          <w:rFonts w:ascii="Times New Roman" w:hAnsi="Times New Roman" w:cs="Times New Roman"/>
          <w:color w:val="000000"/>
          <w:sz w:val="28"/>
          <w:szCs w:val="28"/>
        </w:rPr>
        <w:t>simple_</w:t>
      </w:r>
      <w:proofErr w:type="gramStart"/>
      <w:r w:rsidRPr="009B5F21">
        <w:rPr>
          <w:rFonts w:ascii="Times New Roman" w:hAnsi="Times New Roman" w:cs="Times New Roman"/>
          <w:color w:val="000000"/>
          <w:sz w:val="28"/>
          <w:szCs w:val="28"/>
        </w:rPr>
        <w:t>merge</w:t>
      </w:r>
      <w:proofErr w:type="spellEnd"/>
      <w:r w:rsidRPr="009B5F21">
        <w:rPr>
          <w:rFonts w:ascii="Times New Roman" w:hAnsi="Times New Roman" w:cs="Times New Roman"/>
          <w:color w:val="000000"/>
          <w:sz w:val="28"/>
          <w:szCs w:val="28"/>
        </w:rPr>
        <w:t>(</w:t>
      </w:r>
      <w:proofErr w:type="spellStart"/>
      <w:proofErr w:type="gramEnd"/>
      <w:r w:rsidRPr="009B5F21">
        <w:rPr>
          <w:rFonts w:ascii="Times New Roman" w:hAnsi="Times New Roman" w:cs="Times New Roman"/>
          <w:color w:val="000000"/>
          <w:sz w:val="28"/>
          <w:szCs w:val="28"/>
        </w:rPr>
        <w:t>a,low,mid,high</w:t>
      </w:r>
      <w:proofErr w:type="spellEnd"/>
      <w:r w:rsidRPr="009B5F21">
        <w:rPr>
          <w:rFonts w:ascii="Times New Roman" w:hAnsi="Times New Roman" w:cs="Times New Roman"/>
          <w:color w:val="000000"/>
          <w:sz w:val="28"/>
          <w:szCs w:val="28"/>
        </w:rPr>
        <w:t>)</w:t>
      </w:r>
    </w:p>
    <w:p w:rsidR="00300DC8" w:rsidRPr="009B5F21" w:rsidRDefault="00300DC8" w:rsidP="009B5F21">
      <w:pPr>
        <w:ind w:left="720"/>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end</w:t>
      </w:r>
      <w:proofErr w:type="gramEnd"/>
      <w:r w:rsidRPr="009B5F21">
        <w:rPr>
          <w:rFonts w:ascii="Times New Roman" w:hAnsi="Times New Roman" w:cs="Times New Roman"/>
          <w:color w:val="000000"/>
          <w:sz w:val="28"/>
          <w:szCs w:val="28"/>
        </w:rPr>
        <w:t xml:space="preserve"> if</w:t>
      </w:r>
    </w:p>
    <w:p w:rsidR="00300DC8" w:rsidRPr="009B5F21" w:rsidRDefault="00300DC8" w:rsidP="009B5F21">
      <w:pPr>
        <w:ind w:left="720"/>
        <w:jc w:val="both"/>
        <w:rPr>
          <w:rFonts w:ascii="Times New Roman" w:hAnsi="Times New Roman" w:cs="Times New Roman"/>
          <w:color w:val="000000"/>
          <w:sz w:val="28"/>
          <w:szCs w:val="28"/>
        </w:rPr>
      </w:pP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5. </w:t>
      </w:r>
      <w:proofErr w:type="gramStart"/>
      <w:r w:rsidRPr="009B5F21">
        <w:rPr>
          <w:rFonts w:ascii="Times New Roman" w:hAnsi="Times New Roman" w:cs="Times New Roman"/>
          <w:color w:val="00000A"/>
          <w:sz w:val="28"/>
          <w:szCs w:val="28"/>
        </w:rPr>
        <w:t>record</w:t>
      </w:r>
      <w:proofErr w:type="gramEnd"/>
      <w:r w:rsidRPr="009B5F21">
        <w:rPr>
          <w:rFonts w:ascii="Times New Roman" w:hAnsi="Times New Roman" w:cs="Times New Roman"/>
          <w:color w:val="00000A"/>
          <w:sz w:val="28"/>
          <w:szCs w:val="28"/>
        </w:rPr>
        <w:t xml:space="preserve"> the end time in terms of seconds after sorting</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 xml:space="preserve">6. Calculate the time </w:t>
      </w:r>
      <w:proofErr w:type="spellStart"/>
      <w:r w:rsidRPr="009B5F21">
        <w:rPr>
          <w:rFonts w:ascii="Times New Roman" w:hAnsi="Times New Roman" w:cs="Times New Roman"/>
          <w:color w:val="00000A"/>
          <w:sz w:val="28"/>
          <w:szCs w:val="28"/>
        </w:rPr>
        <w:t>interms</w:t>
      </w:r>
      <w:proofErr w:type="spellEnd"/>
      <w:r w:rsidRPr="009B5F21">
        <w:rPr>
          <w:rFonts w:ascii="Times New Roman" w:hAnsi="Times New Roman" w:cs="Times New Roman"/>
          <w:color w:val="00000A"/>
          <w:sz w:val="28"/>
          <w:szCs w:val="28"/>
        </w:rPr>
        <w:t xml:space="preserve"> of seconds required to sort n elements using Merge</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7. Repeat the above steps for different ‘n’ values</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Result:</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Randomly generated ‘n’ numbers are sorted using Merge sort.</w:t>
      </w:r>
    </w:p>
    <w:p w:rsidR="00EE7AE0" w:rsidRPr="009B5F21" w:rsidRDefault="00EE7AE0"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Calculate the elapse time required for different ‘n’ elements</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roofErr w:type="gramStart"/>
      <w:r w:rsidRPr="009B5F21">
        <w:rPr>
          <w:rFonts w:ascii="Times New Roman" w:hAnsi="Times New Roman" w:cs="Times New Roman"/>
          <w:sz w:val="28"/>
          <w:szCs w:val="28"/>
        </w:rPr>
        <w:t>Example :</w:t>
      </w:r>
      <w:proofErr w:type="gramEnd"/>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40, </w:t>
      </w:r>
      <w:proofErr w:type="gramStart"/>
      <w:r w:rsidRPr="009B5F21">
        <w:rPr>
          <w:rFonts w:ascii="Times New Roman" w:hAnsi="Times New Roman" w:cs="Times New Roman"/>
          <w:sz w:val="28"/>
          <w:szCs w:val="28"/>
        </w:rPr>
        <w:t>60 ,30</w:t>
      </w:r>
      <w:proofErr w:type="gramEnd"/>
      <w:r w:rsidRPr="009B5F21">
        <w:rPr>
          <w:rFonts w:ascii="Times New Roman" w:hAnsi="Times New Roman" w:cs="Times New Roman"/>
          <w:sz w:val="28"/>
          <w:szCs w:val="28"/>
        </w:rPr>
        <w:t>, 50 ,10,20</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275"/>
        <w:gridCol w:w="1409"/>
        <w:gridCol w:w="1488"/>
        <w:gridCol w:w="1568"/>
        <w:gridCol w:w="1790"/>
        <w:gridCol w:w="1820"/>
      </w:tblGrid>
      <w:tr w:rsidR="00300DC8" w:rsidRPr="009B5F21" w:rsidTr="00716F84">
        <w:tc>
          <w:tcPr>
            <w:tcW w:w="1296"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40</w:t>
            </w:r>
          </w:p>
        </w:tc>
        <w:tc>
          <w:tcPr>
            <w:tcW w:w="1444"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60</w:t>
            </w:r>
          </w:p>
        </w:tc>
        <w:tc>
          <w:tcPr>
            <w:tcW w:w="1527"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30</w:t>
            </w:r>
          </w:p>
        </w:tc>
        <w:tc>
          <w:tcPr>
            <w:tcW w:w="1610"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50</w:t>
            </w:r>
          </w:p>
        </w:tc>
        <w:tc>
          <w:tcPr>
            <w:tcW w:w="1840"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10</w:t>
            </w:r>
          </w:p>
        </w:tc>
        <w:tc>
          <w:tcPr>
            <w:tcW w:w="1859"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20</w:t>
            </w:r>
          </w:p>
        </w:tc>
      </w:tr>
      <w:tr w:rsidR="00300DC8" w:rsidRPr="009B5F21" w:rsidTr="00716F84">
        <w:tc>
          <w:tcPr>
            <w:tcW w:w="1296" w:type="dxa"/>
          </w:tcPr>
          <w:p w:rsidR="00300DC8" w:rsidRPr="009B5F21" w:rsidRDefault="00300DC8" w:rsidP="009B5F21">
            <w:pPr>
              <w:jc w:val="both"/>
              <w:rPr>
                <w:rFonts w:ascii="Times New Roman" w:hAnsi="Times New Roman" w:cs="Times New Roman"/>
                <w:b/>
                <w:i/>
                <w:sz w:val="28"/>
                <w:szCs w:val="28"/>
              </w:rPr>
            </w:pPr>
            <w:r w:rsidRPr="009B5F21">
              <w:rPr>
                <w:rFonts w:ascii="Times New Roman" w:hAnsi="Times New Roman" w:cs="Times New Roman"/>
                <w:b/>
                <w:sz w:val="28"/>
                <w:szCs w:val="28"/>
              </w:rPr>
              <w:t>Low</w:t>
            </w:r>
          </w:p>
        </w:tc>
        <w:tc>
          <w:tcPr>
            <w:tcW w:w="1444" w:type="dxa"/>
          </w:tcPr>
          <w:p w:rsidR="00300DC8" w:rsidRPr="009B5F21" w:rsidRDefault="00300DC8" w:rsidP="009B5F21">
            <w:pPr>
              <w:jc w:val="both"/>
              <w:rPr>
                <w:rFonts w:ascii="Times New Roman" w:hAnsi="Times New Roman" w:cs="Times New Roman"/>
                <w:b/>
                <w:sz w:val="28"/>
                <w:szCs w:val="28"/>
              </w:rPr>
            </w:pPr>
          </w:p>
        </w:tc>
        <w:tc>
          <w:tcPr>
            <w:tcW w:w="1527" w:type="dxa"/>
          </w:tcPr>
          <w:p w:rsidR="00300DC8" w:rsidRPr="009B5F21" w:rsidRDefault="00300DC8" w:rsidP="009B5F21">
            <w:pPr>
              <w:jc w:val="both"/>
              <w:rPr>
                <w:rFonts w:ascii="Times New Roman" w:hAnsi="Times New Roman" w:cs="Times New Roman"/>
                <w:b/>
                <w:sz w:val="28"/>
                <w:szCs w:val="28"/>
              </w:rPr>
            </w:pPr>
          </w:p>
        </w:tc>
        <w:tc>
          <w:tcPr>
            <w:tcW w:w="1610" w:type="dxa"/>
          </w:tcPr>
          <w:p w:rsidR="00300DC8" w:rsidRPr="009B5F21" w:rsidRDefault="00300DC8" w:rsidP="009B5F21">
            <w:pPr>
              <w:jc w:val="both"/>
              <w:rPr>
                <w:rFonts w:ascii="Times New Roman" w:hAnsi="Times New Roman" w:cs="Times New Roman"/>
                <w:b/>
                <w:sz w:val="28"/>
                <w:szCs w:val="28"/>
              </w:rPr>
            </w:pPr>
          </w:p>
        </w:tc>
        <w:tc>
          <w:tcPr>
            <w:tcW w:w="1840" w:type="dxa"/>
          </w:tcPr>
          <w:p w:rsidR="00300DC8" w:rsidRPr="009B5F21" w:rsidRDefault="00300DC8" w:rsidP="009B5F21">
            <w:pPr>
              <w:jc w:val="both"/>
              <w:rPr>
                <w:rFonts w:ascii="Times New Roman" w:hAnsi="Times New Roman" w:cs="Times New Roman"/>
                <w:b/>
                <w:sz w:val="28"/>
                <w:szCs w:val="28"/>
              </w:rPr>
            </w:pPr>
          </w:p>
        </w:tc>
        <w:tc>
          <w:tcPr>
            <w:tcW w:w="1859" w:type="dxa"/>
          </w:tcPr>
          <w:p w:rsidR="00300DC8" w:rsidRPr="009B5F21" w:rsidRDefault="00300DC8" w:rsidP="009B5F21">
            <w:pPr>
              <w:jc w:val="both"/>
              <w:rPr>
                <w:rFonts w:ascii="Times New Roman" w:hAnsi="Times New Roman" w:cs="Times New Roman"/>
                <w:b/>
                <w:sz w:val="28"/>
                <w:szCs w:val="28"/>
              </w:rPr>
            </w:pPr>
            <w:r w:rsidRPr="009B5F21">
              <w:rPr>
                <w:rFonts w:ascii="Times New Roman" w:hAnsi="Times New Roman" w:cs="Times New Roman"/>
                <w:b/>
                <w:sz w:val="28"/>
                <w:szCs w:val="28"/>
              </w:rPr>
              <w:t>High</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Low=0 </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High=n-1</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Calculate mid</w:t>
      </w:r>
      <w:proofErr w:type="gramStart"/>
      <w:r w:rsidRPr="009B5F21">
        <w:rPr>
          <w:rFonts w:ascii="Times New Roman" w:hAnsi="Times New Roman" w:cs="Times New Roman"/>
          <w:sz w:val="28"/>
          <w:szCs w:val="28"/>
        </w:rPr>
        <w:t>=(</w:t>
      </w:r>
      <w:proofErr w:type="spellStart"/>
      <w:proofErr w:type="gramEnd"/>
      <w:r w:rsidRPr="009B5F21">
        <w:rPr>
          <w:rFonts w:ascii="Times New Roman" w:hAnsi="Times New Roman" w:cs="Times New Roman"/>
          <w:sz w:val="28"/>
          <w:szCs w:val="28"/>
        </w:rPr>
        <w:t>low+high</w:t>
      </w:r>
      <w:proofErr w:type="spellEnd"/>
      <w:r w:rsidRPr="009B5F21">
        <w:rPr>
          <w:rFonts w:ascii="Times New Roman" w:hAnsi="Times New Roman" w:cs="Times New Roman"/>
          <w:sz w:val="28"/>
          <w:szCs w:val="28"/>
        </w:rPr>
        <w:t>)/2</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r>
      <w:proofErr w:type="gramStart"/>
      <w:r w:rsidRPr="009B5F21">
        <w:rPr>
          <w:rFonts w:ascii="Times New Roman" w:hAnsi="Times New Roman" w:cs="Times New Roman"/>
          <w:sz w:val="28"/>
          <w:szCs w:val="28"/>
        </w:rPr>
        <w:t>mid=</w:t>
      </w:r>
      <w:proofErr w:type="gramEnd"/>
      <w:r w:rsidRPr="009B5F21">
        <w:rPr>
          <w:rFonts w:ascii="Times New Roman" w:hAnsi="Times New Roman" w:cs="Times New Roman"/>
          <w:sz w:val="28"/>
          <w:szCs w:val="28"/>
        </w:rPr>
        <w:t>2</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Divide the complete elements from (low to mid) and (mid+1 to high)</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 Step1:</w:t>
      </w:r>
    </w:p>
    <w:tbl>
      <w:tblPr>
        <w:tblStyle w:val="TableGrid"/>
        <w:tblW w:w="0" w:type="auto"/>
        <w:tblLook w:val="04A0" w:firstRow="1" w:lastRow="0" w:firstColumn="1" w:lastColumn="0" w:noHBand="0" w:noVBand="1"/>
      </w:tblPr>
      <w:tblGrid>
        <w:gridCol w:w="1008"/>
        <w:gridCol w:w="1950"/>
        <w:gridCol w:w="99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60</w:t>
            </w:r>
          </w:p>
        </w:tc>
        <w:tc>
          <w:tcPr>
            <w:tcW w:w="99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30</w:t>
            </w:r>
          </w:p>
        </w:tc>
      </w:tr>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Low</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mid=(0+2)/2=1</w:t>
            </w:r>
          </w:p>
        </w:tc>
        <w:tc>
          <w:tcPr>
            <w:tcW w:w="99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high</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 </w:t>
      </w:r>
      <w:r w:rsidRPr="009B5F21">
        <w:rPr>
          <w:rFonts w:ascii="Times New Roman" w:hAnsi="Times New Roman" w:cs="Times New Roman"/>
          <w:sz w:val="28"/>
          <w:szCs w:val="28"/>
        </w:rPr>
        <w:tab/>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008"/>
        <w:gridCol w:w="1950"/>
        <w:gridCol w:w="90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50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10</w:t>
            </w:r>
          </w:p>
        </w:tc>
        <w:tc>
          <w:tcPr>
            <w:tcW w:w="90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20</w:t>
            </w:r>
          </w:p>
        </w:tc>
      </w:tr>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Low</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mid=(0+2)/2=1</w:t>
            </w:r>
          </w:p>
        </w:tc>
        <w:tc>
          <w:tcPr>
            <w:tcW w:w="90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high</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Step2:</w:t>
      </w:r>
    </w:p>
    <w:tbl>
      <w:tblPr>
        <w:tblStyle w:val="TableGrid"/>
        <w:tblW w:w="0" w:type="auto"/>
        <w:tblLook w:val="04A0" w:firstRow="1" w:lastRow="0" w:firstColumn="1" w:lastColumn="0" w:noHBand="0" w:noVBand="1"/>
      </w:tblPr>
      <w:tblGrid>
        <w:gridCol w:w="1008"/>
        <w:gridCol w:w="162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60</w:t>
            </w:r>
          </w:p>
        </w:tc>
      </w:tr>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Low</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High </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30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008"/>
        <w:gridCol w:w="162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50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10</w:t>
            </w:r>
          </w:p>
        </w:tc>
      </w:tr>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Low</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high</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20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Step3: </w:t>
      </w: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40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60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30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50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10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648"/>
      </w:tblGrid>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20</w:t>
            </w:r>
          </w:p>
        </w:tc>
      </w:tr>
      <w:tr w:rsidR="00300DC8" w:rsidRPr="009B5F21" w:rsidTr="00716F84">
        <w:tc>
          <w:tcPr>
            <w:tcW w:w="64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roofErr w:type="spellStart"/>
      <w:r w:rsidRPr="009B5F21">
        <w:rPr>
          <w:rFonts w:ascii="Times New Roman" w:hAnsi="Times New Roman" w:cs="Times New Roman"/>
          <w:sz w:val="28"/>
          <w:szCs w:val="28"/>
        </w:rPr>
        <w:t>Here</w:t>
      </w:r>
      <w:proofErr w:type="gramStart"/>
      <w:r w:rsidRPr="009B5F21">
        <w:rPr>
          <w:rFonts w:ascii="Times New Roman" w:hAnsi="Times New Roman" w:cs="Times New Roman"/>
          <w:sz w:val="28"/>
          <w:szCs w:val="28"/>
        </w:rPr>
        <w:t>,we</w:t>
      </w:r>
      <w:proofErr w:type="spellEnd"/>
      <w:proofErr w:type="gramEnd"/>
      <w:r w:rsidRPr="009B5F21">
        <w:rPr>
          <w:rFonts w:ascii="Times New Roman" w:hAnsi="Times New Roman" w:cs="Times New Roman"/>
          <w:sz w:val="28"/>
          <w:szCs w:val="28"/>
        </w:rPr>
        <w:t xml:space="preserve"> have divided the complete elements to sub elements -------Divide part- we have divided complex problem into smaller problems.</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Now we have to conquer them by merging each elements</w:t>
      </w:r>
      <w:proofErr w:type="gramStart"/>
      <w:r w:rsidRPr="009B5F21">
        <w:rPr>
          <w:rFonts w:ascii="Times New Roman" w:hAnsi="Times New Roman" w:cs="Times New Roman"/>
          <w:sz w:val="28"/>
          <w:szCs w:val="28"/>
        </w:rPr>
        <w:t>.(</w:t>
      </w:r>
      <w:proofErr w:type="gramEnd"/>
      <w:r w:rsidRPr="009B5F21">
        <w:rPr>
          <w:rFonts w:ascii="Times New Roman" w:hAnsi="Times New Roman" w:cs="Times New Roman"/>
          <w:sz w:val="28"/>
          <w:szCs w:val="28"/>
        </w:rPr>
        <w:t>comparing)</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Compare 40</w:t>
      </w:r>
      <w:proofErr w:type="gramStart"/>
      <w:r w:rsidRPr="009B5F21">
        <w:rPr>
          <w:rFonts w:ascii="Times New Roman" w:hAnsi="Times New Roman" w:cs="Times New Roman"/>
          <w:sz w:val="28"/>
          <w:szCs w:val="28"/>
        </w:rPr>
        <w:t>,60</w:t>
      </w:r>
      <w:proofErr w:type="gramEnd"/>
      <w:r w:rsidRPr="009B5F21">
        <w:rPr>
          <w:rFonts w:ascii="Times New Roman" w:hAnsi="Times New Roman" w:cs="Times New Roman"/>
          <w:sz w:val="28"/>
          <w:szCs w:val="28"/>
        </w:rPr>
        <w:t xml:space="preserve"> [ if (40&lt;60) put it on LHS of the bigger element] already in sorted order.</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  </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008"/>
        <w:gridCol w:w="162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60</w:t>
            </w:r>
          </w:p>
        </w:tc>
      </w:tr>
      <w:tr w:rsidR="00300DC8" w:rsidRPr="009B5F21" w:rsidTr="00716F84">
        <w:tc>
          <w:tcPr>
            <w:tcW w:w="2628" w:type="dxa"/>
            <w:gridSpan w:val="2"/>
          </w:tcPr>
          <w:p w:rsidR="00300DC8" w:rsidRPr="009B5F21" w:rsidRDefault="00B34022"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I</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008"/>
        <w:gridCol w:w="162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10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50</w:t>
            </w:r>
          </w:p>
        </w:tc>
      </w:tr>
      <w:tr w:rsidR="00300DC8" w:rsidRPr="009B5F21" w:rsidTr="00716F84">
        <w:tc>
          <w:tcPr>
            <w:tcW w:w="2628" w:type="dxa"/>
            <w:gridSpan w:val="2"/>
          </w:tcPr>
          <w:p w:rsidR="00300DC8" w:rsidRPr="009B5F21" w:rsidRDefault="00B34022"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I</w:t>
            </w:r>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1008"/>
        <w:gridCol w:w="1620"/>
        <w:gridCol w:w="90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30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40</w:t>
            </w:r>
          </w:p>
        </w:tc>
        <w:tc>
          <w:tcPr>
            <w:tcW w:w="90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60</w:t>
            </w:r>
          </w:p>
        </w:tc>
      </w:tr>
      <w:tr w:rsidR="00300DC8" w:rsidRPr="009B5F21" w:rsidTr="00716F84">
        <w:tc>
          <w:tcPr>
            <w:tcW w:w="1008" w:type="dxa"/>
          </w:tcPr>
          <w:p w:rsidR="00300DC8" w:rsidRPr="009B5F21" w:rsidRDefault="00B34022"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J</w:t>
            </w:r>
          </w:p>
        </w:tc>
        <w:tc>
          <w:tcPr>
            <w:tcW w:w="2520" w:type="dxa"/>
            <w:gridSpan w:val="2"/>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roofErr w:type="spellStart"/>
      <w:proofErr w:type="gramStart"/>
      <w:r w:rsidRPr="009B5F21">
        <w:rPr>
          <w:rFonts w:ascii="Times New Roman" w:hAnsi="Times New Roman" w:cs="Times New Roman"/>
          <w:sz w:val="28"/>
          <w:szCs w:val="28"/>
        </w:rPr>
        <w:t>i</w:t>
      </w:r>
      <w:proofErr w:type="spellEnd"/>
      <w:proofErr w:type="gramEnd"/>
      <w:r w:rsidRPr="009B5F21">
        <w:rPr>
          <w:rFonts w:ascii="Times New Roman" w:hAnsi="Times New Roman" w:cs="Times New Roman"/>
          <w:sz w:val="28"/>
          <w:szCs w:val="28"/>
        </w:rPr>
        <w:t xml:space="preserve"> </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008"/>
        <w:gridCol w:w="1620"/>
        <w:gridCol w:w="900"/>
      </w:tblGrid>
      <w:tr w:rsidR="00300DC8" w:rsidRPr="009B5F21" w:rsidTr="00716F84">
        <w:tc>
          <w:tcPr>
            <w:tcW w:w="1008"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10</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20</w:t>
            </w:r>
          </w:p>
        </w:tc>
        <w:tc>
          <w:tcPr>
            <w:tcW w:w="90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50</w:t>
            </w:r>
          </w:p>
        </w:tc>
      </w:tr>
      <w:tr w:rsidR="00300DC8" w:rsidRPr="009B5F21" w:rsidTr="00716F84">
        <w:tc>
          <w:tcPr>
            <w:tcW w:w="1008" w:type="dxa"/>
          </w:tcPr>
          <w:p w:rsidR="00300DC8" w:rsidRPr="009B5F21" w:rsidRDefault="00B34022"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I</w:t>
            </w:r>
          </w:p>
        </w:tc>
        <w:tc>
          <w:tcPr>
            <w:tcW w:w="162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r w:rsidRPr="009B5F21">
              <w:rPr>
                <w:rFonts w:ascii="Times New Roman" w:hAnsi="Times New Roman" w:cs="Times New Roman"/>
                <w:sz w:val="28"/>
                <w:szCs w:val="28"/>
              </w:rPr>
              <w:t>J</w:t>
            </w:r>
          </w:p>
        </w:tc>
        <w:tc>
          <w:tcPr>
            <w:tcW w:w="900" w:type="dxa"/>
          </w:tcPr>
          <w:p w:rsidR="00300DC8" w:rsidRPr="009B5F21" w:rsidRDefault="00300DC8" w:rsidP="009B5F21">
            <w:pPr>
              <w:autoSpaceDE w:val="0"/>
              <w:autoSpaceDN w:val="0"/>
              <w:adjustRightInd w:val="0"/>
              <w:ind w:right="-450"/>
              <w:jc w:val="both"/>
              <w:rPr>
                <w:rFonts w:ascii="Times New Roman" w:hAnsi="Times New Roman" w:cs="Times New Roman"/>
                <w:sz w:val="28"/>
                <w:szCs w:val="28"/>
              </w:rPr>
            </w:pPr>
            <w:proofErr w:type="spellStart"/>
            <w:r w:rsidRPr="009B5F21">
              <w:rPr>
                <w:rFonts w:ascii="Times New Roman" w:hAnsi="Times New Roman" w:cs="Times New Roman"/>
                <w:sz w:val="28"/>
                <w:szCs w:val="28"/>
              </w:rPr>
              <w:t>i</w:t>
            </w:r>
            <w:proofErr w:type="spellEnd"/>
          </w:p>
        </w:tc>
      </w:tr>
    </w:tbl>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roofErr w:type="gramStart"/>
      <w:r w:rsidRPr="009B5F21">
        <w:rPr>
          <w:rFonts w:ascii="Times New Roman" w:hAnsi="Times New Roman" w:cs="Times New Roman"/>
          <w:sz w:val="28"/>
          <w:szCs w:val="28"/>
        </w:rPr>
        <w:t>j</w:t>
      </w:r>
      <w:proofErr w:type="gramEnd"/>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roofErr w:type="gramStart"/>
      <w:r w:rsidRPr="009B5F21">
        <w:rPr>
          <w:rFonts w:ascii="Times New Roman" w:hAnsi="Times New Roman" w:cs="Times New Roman"/>
          <w:sz w:val="28"/>
          <w:szCs w:val="28"/>
        </w:rPr>
        <w:t>compare</w:t>
      </w:r>
      <w:proofErr w:type="gramEnd"/>
      <w:r w:rsidRPr="009B5F21">
        <w:rPr>
          <w:rFonts w:ascii="Times New Roman" w:hAnsi="Times New Roman" w:cs="Times New Roman"/>
          <w:sz w:val="28"/>
          <w:szCs w:val="28"/>
        </w:rPr>
        <w:t xml:space="preserve"> </w:t>
      </w: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 xml:space="preserve"> and j</w:t>
      </w: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p>
    <w:p w:rsidR="00300DC8" w:rsidRPr="009B5F21" w:rsidRDefault="00300DC8"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10</w:t>
      </w:r>
      <w:proofErr w:type="gramStart"/>
      <w:r w:rsidRPr="009B5F21">
        <w:rPr>
          <w:rFonts w:ascii="Times New Roman" w:hAnsi="Times New Roman" w:cs="Times New Roman"/>
          <w:sz w:val="28"/>
          <w:szCs w:val="28"/>
        </w:rPr>
        <w:t>,20,30,40,50,60</w:t>
      </w:r>
      <w:proofErr w:type="gramEnd"/>
    </w:p>
    <w:p w:rsidR="00B34022" w:rsidRDefault="00B34022"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B34022" w:rsidRDefault="00B34022"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B34022" w:rsidRDefault="00B34022"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3C34A7" w:rsidRPr="009B5F21" w:rsidRDefault="003C34A7" w:rsidP="009B5F21">
      <w:pPr>
        <w:autoSpaceDE w:val="0"/>
        <w:autoSpaceDN w:val="0"/>
        <w:adjustRightInd w:val="0"/>
        <w:spacing w:after="0" w:line="240" w:lineRule="auto"/>
        <w:jc w:val="both"/>
        <w:rPr>
          <w:rFonts w:ascii="Times New Roman" w:hAnsi="Times New Roman" w:cs="Times New Roman"/>
          <w:b/>
          <w:bCs/>
          <w:color w:val="00000A"/>
          <w:sz w:val="28"/>
          <w:szCs w:val="28"/>
        </w:rPr>
      </w:pPr>
      <w:proofErr w:type="gramStart"/>
      <w:r w:rsidRPr="009B5F21">
        <w:rPr>
          <w:rFonts w:ascii="Times New Roman" w:hAnsi="Times New Roman" w:cs="Times New Roman"/>
          <w:b/>
          <w:bCs/>
          <w:color w:val="00000A"/>
          <w:sz w:val="28"/>
          <w:szCs w:val="28"/>
        </w:rPr>
        <w:t>6.Implement</w:t>
      </w:r>
      <w:proofErr w:type="gramEnd"/>
      <w:r w:rsidRPr="009B5F21">
        <w:rPr>
          <w:rFonts w:ascii="Times New Roman" w:hAnsi="Times New Roman" w:cs="Times New Roman"/>
          <w:b/>
          <w:bCs/>
          <w:color w:val="00000A"/>
          <w:sz w:val="28"/>
          <w:szCs w:val="28"/>
        </w:rPr>
        <w:t xml:space="preserve"> in Java, the 0/1 Knapsack problem using (a) Dynamic Programming method (b)</w:t>
      </w:r>
    </w:p>
    <w:p w:rsidR="00C60FCD" w:rsidRPr="009B5F21" w:rsidRDefault="003C34A7" w:rsidP="009B5F21">
      <w:pPr>
        <w:autoSpaceDE w:val="0"/>
        <w:autoSpaceDN w:val="0"/>
        <w:adjustRightInd w:val="0"/>
        <w:spacing w:after="0" w:line="240" w:lineRule="auto"/>
        <w:ind w:right="-450"/>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Greedy method.</w:t>
      </w:r>
    </w:p>
    <w:p w:rsidR="003C34A7" w:rsidRPr="009B5F21" w:rsidRDefault="003C34A7" w:rsidP="009B5F21">
      <w:pPr>
        <w:autoSpaceDE w:val="0"/>
        <w:autoSpaceDN w:val="0"/>
        <w:adjustRightInd w:val="0"/>
        <w:spacing w:after="0" w:line="240" w:lineRule="auto"/>
        <w:ind w:right="-450"/>
        <w:jc w:val="both"/>
        <w:rPr>
          <w:rFonts w:ascii="Times New Roman" w:hAnsi="Times New Roman" w:cs="Times New Roman"/>
          <w:sz w:val="28"/>
          <w:szCs w:val="28"/>
        </w:rPr>
      </w:pPr>
    </w:p>
    <w:p w:rsidR="00C60FCD" w:rsidRPr="009B5F21" w:rsidRDefault="00C60FCD" w:rsidP="009B5F21">
      <w:pPr>
        <w:autoSpaceDE w:val="0"/>
        <w:autoSpaceDN w:val="0"/>
        <w:adjustRightInd w:val="0"/>
        <w:spacing w:after="0" w:line="240" w:lineRule="auto"/>
        <w:ind w:right="-450"/>
        <w:jc w:val="both"/>
        <w:rPr>
          <w:rFonts w:ascii="Times New Roman" w:hAnsi="Times New Roman" w:cs="Times New Roman"/>
          <w:sz w:val="28"/>
          <w:szCs w:val="28"/>
        </w:rPr>
      </w:pPr>
      <w:r w:rsidRPr="009B5F21">
        <w:rPr>
          <w:rFonts w:ascii="Times New Roman" w:hAnsi="Times New Roman" w:cs="Times New Roman"/>
          <w:sz w:val="28"/>
          <w:szCs w:val="28"/>
        </w:rPr>
        <w:t>Theory:</w:t>
      </w:r>
    </w:p>
    <w:p w:rsidR="00C60FCD" w:rsidRPr="00B34022" w:rsidRDefault="00C60FCD" w:rsidP="009B5F21">
      <w:pPr>
        <w:pStyle w:val="Heading2"/>
        <w:shd w:val="clear" w:color="auto" w:fill="FFFFFF"/>
        <w:spacing w:before="0"/>
        <w:jc w:val="both"/>
        <w:textAlignment w:val="baseline"/>
        <w:rPr>
          <w:b w:val="0"/>
          <w:color w:val="303030"/>
          <w:sz w:val="28"/>
          <w:szCs w:val="28"/>
        </w:rPr>
      </w:pPr>
      <w:r w:rsidRPr="00B34022">
        <w:rPr>
          <w:rStyle w:val="Strong"/>
          <w:b/>
          <w:color w:val="303030"/>
          <w:sz w:val="28"/>
          <w:szCs w:val="28"/>
          <w:u w:val="single"/>
        </w:rPr>
        <w:t>Knapsack Problem-</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You are given the following-</w:t>
      </w:r>
    </w:p>
    <w:p w:rsidR="00C60FCD" w:rsidRPr="009B5F21" w:rsidRDefault="00C60FCD" w:rsidP="009B5F21">
      <w:pPr>
        <w:numPr>
          <w:ilvl w:val="0"/>
          <w:numId w:val="6"/>
        </w:numPr>
        <w:shd w:val="clear" w:color="auto" w:fill="FFFFFF"/>
        <w:spacing w:before="42" w:after="42" w:line="240" w:lineRule="auto"/>
        <w:ind w:left="159"/>
        <w:jc w:val="both"/>
        <w:textAlignment w:val="baseline"/>
        <w:rPr>
          <w:ins w:id="1" w:author="Unknown"/>
          <w:rFonts w:ascii="Times New Roman" w:hAnsi="Times New Roman" w:cs="Times New Roman"/>
          <w:color w:val="303030"/>
          <w:sz w:val="28"/>
          <w:szCs w:val="28"/>
        </w:rPr>
      </w:pPr>
      <w:ins w:id="2" w:author="Unknown">
        <w:r w:rsidRPr="009B5F21">
          <w:rPr>
            <w:rFonts w:ascii="Times New Roman" w:hAnsi="Times New Roman" w:cs="Times New Roman"/>
            <w:color w:val="303030"/>
            <w:sz w:val="28"/>
            <w:szCs w:val="28"/>
          </w:rPr>
          <w:t>A knapsack (kind of shoulder bag) with limited weight capacity.</w:t>
        </w:r>
      </w:ins>
    </w:p>
    <w:p w:rsidR="00C60FCD" w:rsidRPr="009B5F21" w:rsidRDefault="00C60FCD" w:rsidP="009B5F21">
      <w:pPr>
        <w:numPr>
          <w:ilvl w:val="0"/>
          <w:numId w:val="6"/>
        </w:numPr>
        <w:shd w:val="clear" w:color="auto" w:fill="FFFFFF"/>
        <w:spacing w:before="42" w:after="42" w:line="240" w:lineRule="auto"/>
        <w:ind w:left="159"/>
        <w:jc w:val="both"/>
        <w:textAlignment w:val="baseline"/>
        <w:rPr>
          <w:ins w:id="3" w:author="Unknown"/>
          <w:rFonts w:ascii="Times New Roman" w:hAnsi="Times New Roman" w:cs="Times New Roman"/>
          <w:color w:val="303030"/>
          <w:sz w:val="28"/>
          <w:szCs w:val="28"/>
        </w:rPr>
      </w:pPr>
      <w:ins w:id="4" w:author="Unknown">
        <w:r w:rsidRPr="009B5F21">
          <w:rPr>
            <w:rFonts w:ascii="Times New Roman" w:hAnsi="Times New Roman" w:cs="Times New Roman"/>
            <w:color w:val="303030"/>
            <w:sz w:val="28"/>
            <w:szCs w:val="28"/>
          </w:rPr>
          <w:t>Few items each having some weight and value.</w:t>
        </w:r>
      </w:ins>
    </w:p>
    <w:p w:rsidR="00C60FCD" w:rsidRPr="009B5F21" w:rsidRDefault="00C60FCD" w:rsidP="009B5F21">
      <w:pPr>
        <w:shd w:val="clear" w:color="auto" w:fill="F8FCFF"/>
        <w:ind w:left="720"/>
        <w:jc w:val="both"/>
        <w:rPr>
          <w:rFonts w:ascii="Times New Roman" w:hAnsi="Times New Roman" w:cs="Times New Roman"/>
          <w:sz w:val="28"/>
          <w:szCs w:val="28"/>
        </w:rPr>
      </w:pP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b/>
          <w:bCs/>
          <w:color w:val="303030"/>
          <w:sz w:val="28"/>
          <w:szCs w:val="28"/>
        </w:rPr>
        <w:t>The problem states-</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Which items should be placed into the knapsack such that-</w:t>
      </w:r>
    </w:p>
    <w:p w:rsidR="00C60FCD" w:rsidRPr="009B5F21" w:rsidRDefault="00C60FCD" w:rsidP="009B5F21">
      <w:pPr>
        <w:numPr>
          <w:ilvl w:val="0"/>
          <w:numId w:val="7"/>
        </w:numPr>
        <w:shd w:val="clear" w:color="auto" w:fill="FFFFFF"/>
        <w:spacing w:before="42" w:after="42" w:line="240" w:lineRule="auto"/>
        <w:ind w:left="159"/>
        <w:jc w:val="both"/>
        <w:textAlignment w:val="baseline"/>
        <w:rPr>
          <w:ins w:id="5" w:author="Unknown"/>
          <w:rFonts w:ascii="Times New Roman" w:eastAsia="Times New Roman" w:hAnsi="Times New Roman" w:cs="Times New Roman"/>
          <w:color w:val="303030"/>
          <w:sz w:val="28"/>
          <w:szCs w:val="28"/>
        </w:rPr>
      </w:pPr>
      <w:ins w:id="6" w:author="Unknown">
        <w:r w:rsidRPr="009B5F21">
          <w:rPr>
            <w:rFonts w:ascii="Times New Roman" w:eastAsia="Times New Roman" w:hAnsi="Times New Roman" w:cs="Times New Roman"/>
            <w:color w:val="303030"/>
            <w:sz w:val="28"/>
            <w:szCs w:val="28"/>
          </w:rPr>
          <w:t>The value or profit obtained by putting the items into the knapsack is maximum.</w:t>
        </w:r>
      </w:ins>
    </w:p>
    <w:p w:rsidR="00C60FCD" w:rsidRPr="009B5F21" w:rsidRDefault="00C60FCD" w:rsidP="009B5F21">
      <w:pPr>
        <w:numPr>
          <w:ilvl w:val="0"/>
          <w:numId w:val="7"/>
        </w:numPr>
        <w:shd w:val="clear" w:color="auto" w:fill="FFFFFF"/>
        <w:spacing w:before="42" w:after="42" w:line="240" w:lineRule="auto"/>
        <w:ind w:left="159"/>
        <w:jc w:val="both"/>
        <w:textAlignment w:val="baseline"/>
        <w:rPr>
          <w:ins w:id="7" w:author="Unknown"/>
          <w:rFonts w:ascii="Times New Roman" w:eastAsia="Times New Roman" w:hAnsi="Times New Roman" w:cs="Times New Roman"/>
          <w:color w:val="303030"/>
          <w:sz w:val="28"/>
          <w:szCs w:val="28"/>
        </w:rPr>
      </w:pPr>
      <w:ins w:id="8" w:author="Unknown">
        <w:r w:rsidRPr="009B5F21">
          <w:rPr>
            <w:rFonts w:ascii="Times New Roman" w:eastAsia="Times New Roman" w:hAnsi="Times New Roman" w:cs="Times New Roman"/>
            <w:color w:val="303030"/>
            <w:sz w:val="28"/>
            <w:szCs w:val="28"/>
          </w:rPr>
          <w:t>And the weight limit of the knapsack does not exceed.</w:t>
        </w:r>
      </w:ins>
    </w:p>
    <w:p w:rsidR="00C60FCD" w:rsidRPr="009B5F21" w:rsidRDefault="00C60FCD" w:rsidP="009B5F21">
      <w:pPr>
        <w:shd w:val="clear" w:color="auto" w:fill="FFFFFF"/>
        <w:spacing w:before="42" w:after="127" w:line="240" w:lineRule="auto"/>
        <w:jc w:val="both"/>
        <w:textAlignment w:val="baseline"/>
        <w:rPr>
          <w:ins w:id="9" w:author="Unknown"/>
          <w:rFonts w:ascii="Times New Roman" w:eastAsia="Times New Roman" w:hAnsi="Times New Roman" w:cs="Times New Roman"/>
          <w:color w:val="303030"/>
          <w:sz w:val="28"/>
          <w:szCs w:val="28"/>
        </w:rPr>
      </w:pPr>
      <w:ins w:id="10" w:author="Unknown">
        <w:r w:rsidRPr="009B5F21">
          <w:rPr>
            <w:rFonts w:ascii="Times New Roman" w:eastAsia="Times New Roman" w:hAnsi="Times New Roman" w:cs="Times New Roman"/>
            <w:color w:val="303030"/>
            <w:sz w:val="28"/>
            <w:szCs w:val="28"/>
          </w:rPr>
          <w:t> </w:t>
        </w:r>
      </w:ins>
    </w:p>
    <w:p w:rsidR="00C60FCD" w:rsidRPr="009B5F21" w:rsidRDefault="00C60FCD" w:rsidP="009B5F21">
      <w:pPr>
        <w:shd w:val="clear" w:color="auto" w:fill="F8FCFF"/>
        <w:ind w:left="720"/>
        <w:jc w:val="both"/>
        <w:rPr>
          <w:rFonts w:ascii="Times New Roman" w:hAnsi="Times New Roman" w:cs="Times New Roman"/>
          <w:sz w:val="28"/>
          <w:szCs w:val="28"/>
        </w:rPr>
      </w:pPr>
      <w:r w:rsidRPr="009B5F21">
        <w:rPr>
          <w:rFonts w:ascii="Times New Roman" w:hAnsi="Times New Roman" w:cs="Times New Roman"/>
          <w:noProof/>
          <w:sz w:val="28"/>
          <w:szCs w:val="28"/>
        </w:rPr>
        <w:drawing>
          <wp:inline distT="0" distB="0" distL="0" distR="0" wp14:anchorId="166C7D70" wp14:editId="5B14DF64">
            <wp:extent cx="1949824" cy="1957527"/>
            <wp:effectExtent l="0" t="0" r="0" b="0"/>
            <wp:docPr id="63" name="Picture 3" descr="https://www.gatevidyalay.com/wp-content/uploads/2018/03/Knapsack-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atevidyalay.com/wp-content/uploads/2018/03/Knapsack-Problem.png"/>
                    <pic:cNvPicPr>
                      <a:picLocks noChangeAspect="1" noChangeArrowheads="1"/>
                    </pic:cNvPicPr>
                  </pic:nvPicPr>
                  <pic:blipFill>
                    <a:blip r:embed="rId6"/>
                    <a:srcRect/>
                    <a:stretch>
                      <a:fillRect/>
                    </a:stretch>
                  </pic:blipFill>
                  <pic:spPr bwMode="auto">
                    <a:xfrm>
                      <a:off x="0" y="0"/>
                      <a:ext cx="1949968" cy="1957671"/>
                    </a:xfrm>
                    <a:prstGeom prst="rect">
                      <a:avLst/>
                    </a:prstGeom>
                    <a:noFill/>
                    <a:ln w="9525">
                      <a:noFill/>
                      <a:miter lim="800000"/>
                      <a:headEnd/>
                      <a:tailEnd/>
                    </a:ln>
                  </pic:spPr>
                </pic:pic>
              </a:graphicData>
            </a:graphic>
          </wp:inline>
        </w:drawing>
      </w:r>
    </w:p>
    <w:p w:rsidR="00C60FCD" w:rsidRPr="009B5F21" w:rsidRDefault="00C60FCD" w:rsidP="009B5F21">
      <w:pPr>
        <w:shd w:val="clear" w:color="auto" w:fill="F8FCFF"/>
        <w:ind w:left="720"/>
        <w:jc w:val="both"/>
        <w:rPr>
          <w:rFonts w:ascii="Times New Roman" w:hAnsi="Times New Roman" w:cs="Times New Roman"/>
          <w:sz w:val="28"/>
          <w:szCs w:val="28"/>
        </w:rPr>
      </w:pP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br/>
        <w:t>Knapsack problem has the following two variants-</w:t>
      </w:r>
    </w:p>
    <w:p w:rsidR="00C60FCD" w:rsidRPr="009B5F21" w:rsidRDefault="00C60FCD" w:rsidP="009B5F21">
      <w:pPr>
        <w:numPr>
          <w:ilvl w:val="0"/>
          <w:numId w:val="8"/>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Fractional Knapsack Problem</w:t>
      </w:r>
    </w:p>
    <w:p w:rsidR="00C60FCD" w:rsidRPr="009B5F21" w:rsidRDefault="00C60FCD" w:rsidP="009B5F21">
      <w:pPr>
        <w:numPr>
          <w:ilvl w:val="0"/>
          <w:numId w:val="8"/>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0/1 Knapsack Problem</w:t>
      </w:r>
    </w:p>
    <w:p w:rsidR="00C60FCD" w:rsidRPr="00B34022" w:rsidRDefault="00C60FCD" w:rsidP="009B5F21">
      <w:pPr>
        <w:pStyle w:val="Heading2"/>
        <w:shd w:val="clear" w:color="auto" w:fill="FFFFFF"/>
        <w:spacing w:before="0"/>
        <w:jc w:val="both"/>
        <w:textAlignment w:val="baseline"/>
        <w:rPr>
          <w:b w:val="0"/>
          <w:color w:val="303030"/>
          <w:sz w:val="28"/>
          <w:szCs w:val="28"/>
        </w:rPr>
      </w:pPr>
      <w:r w:rsidRPr="009B5F21">
        <w:rPr>
          <w:rStyle w:val="Strong"/>
          <w:color w:val="303030"/>
          <w:sz w:val="28"/>
          <w:szCs w:val="28"/>
          <w:u w:val="single"/>
        </w:rPr>
        <w:t>0</w:t>
      </w:r>
      <w:r w:rsidRPr="00B34022">
        <w:rPr>
          <w:rStyle w:val="Strong"/>
          <w:b/>
          <w:color w:val="303030"/>
          <w:sz w:val="28"/>
          <w:szCs w:val="28"/>
          <w:u w:val="single"/>
        </w:rPr>
        <w:t>/1 Knapsack Problem-</w:t>
      </w:r>
    </w:p>
    <w:p w:rsidR="00C60FCD" w:rsidRPr="009B5F21" w:rsidRDefault="00C939B0"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I</w:t>
      </w:r>
      <w:r w:rsidR="00C60FCD" w:rsidRPr="009B5F21">
        <w:rPr>
          <w:color w:val="303030"/>
          <w:sz w:val="28"/>
          <w:szCs w:val="28"/>
        </w:rPr>
        <w:t>n 0/1 Knapsack Problem,</w:t>
      </w:r>
    </w:p>
    <w:p w:rsidR="00C60FCD" w:rsidRPr="009B5F21" w:rsidRDefault="00C60FCD" w:rsidP="009B5F21">
      <w:pPr>
        <w:numPr>
          <w:ilvl w:val="0"/>
          <w:numId w:val="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 xml:space="preserve">As the name suggests, items are </w:t>
      </w:r>
      <w:r w:rsidRPr="009B5F21">
        <w:rPr>
          <w:rFonts w:ascii="Times New Roman" w:hAnsi="Times New Roman" w:cs="Times New Roman"/>
          <w:b/>
          <w:color w:val="303030"/>
          <w:sz w:val="28"/>
          <w:szCs w:val="28"/>
        </w:rPr>
        <w:t>indivisible here</w:t>
      </w:r>
      <w:r w:rsidRPr="009B5F21">
        <w:rPr>
          <w:rFonts w:ascii="Times New Roman" w:hAnsi="Times New Roman" w:cs="Times New Roman"/>
          <w:color w:val="303030"/>
          <w:sz w:val="28"/>
          <w:szCs w:val="28"/>
        </w:rPr>
        <w:t>.</w:t>
      </w:r>
    </w:p>
    <w:p w:rsidR="00C60FCD" w:rsidRPr="009B5F21" w:rsidRDefault="00C60FCD" w:rsidP="009B5F21">
      <w:pPr>
        <w:numPr>
          <w:ilvl w:val="0"/>
          <w:numId w:val="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 xml:space="preserve">We </w:t>
      </w:r>
      <w:proofErr w:type="spellStart"/>
      <w:r w:rsidRPr="009B5F21">
        <w:rPr>
          <w:rFonts w:ascii="Times New Roman" w:hAnsi="Times New Roman" w:cs="Times New Roman"/>
          <w:b/>
          <w:color w:val="303030"/>
          <w:sz w:val="28"/>
          <w:szCs w:val="28"/>
        </w:rPr>
        <w:t>can not</w:t>
      </w:r>
      <w:proofErr w:type="spellEnd"/>
      <w:r w:rsidRPr="009B5F21">
        <w:rPr>
          <w:rFonts w:ascii="Times New Roman" w:hAnsi="Times New Roman" w:cs="Times New Roman"/>
          <w:b/>
          <w:color w:val="303030"/>
          <w:sz w:val="28"/>
          <w:szCs w:val="28"/>
        </w:rPr>
        <w:t xml:space="preserve"> take the fraction of any item</w:t>
      </w:r>
      <w:r w:rsidRPr="009B5F21">
        <w:rPr>
          <w:rFonts w:ascii="Times New Roman" w:hAnsi="Times New Roman" w:cs="Times New Roman"/>
          <w:color w:val="303030"/>
          <w:sz w:val="28"/>
          <w:szCs w:val="28"/>
        </w:rPr>
        <w:t>.</w:t>
      </w:r>
    </w:p>
    <w:p w:rsidR="00C60FCD" w:rsidRPr="009B5F21" w:rsidRDefault="00C60FCD" w:rsidP="009B5F21">
      <w:pPr>
        <w:numPr>
          <w:ilvl w:val="0"/>
          <w:numId w:val="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 xml:space="preserve">We have </w:t>
      </w:r>
      <w:r w:rsidRPr="009B5F21">
        <w:rPr>
          <w:rFonts w:ascii="Times New Roman" w:hAnsi="Times New Roman" w:cs="Times New Roman"/>
          <w:b/>
          <w:color w:val="303030"/>
          <w:sz w:val="28"/>
          <w:szCs w:val="28"/>
        </w:rPr>
        <w:t>to either take an item completely or leave it completely</w:t>
      </w:r>
      <w:r w:rsidRPr="009B5F21">
        <w:rPr>
          <w:rFonts w:ascii="Times New Roman" w:hAnsi="Times New Roman" w:cs="Times New Roman"/>
          <w:color w:val="303030"/>
          <w:sz w:val="28"/>
          <w:szCs w:val="28"/>
        </w:rPr>
        <w:t>.</w:t>
      </w:r>
    </w:p>
    <w:p w:rsidR="00C60FCD" w:rsidRPr="009B5F21" w:rsidRDefault="00C60FCD" w:rsidP="009B5F21">
      <w:pPr>
        <w:numPr>
          <w:ilvl w:val="0"/>
          <w:numId w:val="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It is solved using dynamic programming approach.</w:t>
      </w:r>
    </w:p>
    <w:p w:rsidR="00C60FCD" w:rsidRPr="009B5F21" w:rsidRDefault="00C60FCD" w:rsidP="009B5F21">
      <w:pPr>
        <w:pStyle w:val="NormalWeb"/>
        <w:shd w:val="clear" w:color="auto" w:fill="FFFFFF"/>
        <w:spacing w:before="42" w:after="127"/>
        <w:jc w:val="both"/>
        <w:textAlignment w:val="baseline"/>
        <w:rPr>
          <w:sz w:val="28"/>
          <w:szCs w:val="28"/>
        </w:rPr>
      </w:pPr>
      <w:r w:rsidRPr="009B5F21">
        <w:rPr>
          <w:color w:val="303030"/>
          <w:sz w:val="28"/>
          <w:szCs w:val="28"/>
        </w:rPr>
        <w:t> </w:t>
      </w:r>
      <w:r w:rsidRPr="009B5F21">
        <w:rPr>
          <w:b/>
          <w:bCs/>
          <w:color w:val="00000A"/>
          <w:sz w:val="28"/>
          <w:szCs w:val="28"/>
        </w:rPr>
        <w:t xml:space="preserve">Problem: </w:t>
      </w:r>
      <w:r w:rsidRPr="009B5F21">
        <w:rPr>
          <w:color w:val="00000A"/>
          <w:sz w:val="28"/>
          <w:szCs w:val="28"/>
        </w:rPr>
        <w:t>How to pack the knapsack to achieve maximum total value of packed items?</w:t>
      </w:r>
    </w:p>
    <w:p w:rsidR="00C60FCD" w:rsidRDefault="00C60FCD" w:rsidP="009B5F21">
      <w:pPr>
        <w:autoSpaceDE w:val="0"/>
        <w:autoSpaceDN w:val="0"/>
        <w:adjustRightInd w:val="0"/>
        <w:spacing w:after="0" w:line="240" w:lineRule="auto"/>
        <w:ind w:right="-450"/>
        <w:jc w:val="both"/>
        <w:rPr>
          <w:rFonts w:ascii="Times New Roman" w:hAnsi="Times New Roman" w:cs="Times New Roman"/>
          <w:sz w:val="28"/>
          <w:szCs w:val="28"/>
        </w:rPr>
      </w:pPr>
    </w:p>
    <w:p w:rsidR="00B34022" w:rsidRDefault="00B34022" w:rsidP="009B5F21">
      <w:pPr>
        <w:autoSpaceDE w:val="0"/>
        <w:autoSpaceDN w:val="0"/>
        <w:adjustRightInd w:val="0"/>
        <w:spacing w:after="0" w:line="240" w:lineRule="auto"/>
        <w:ind w:right="-450"/>
        <w:jc w:val="both"/>
        <w:rPr>
          <w:rFonts w:ascii="Times New Roman" w:hAnsi="Times New Roman" w:cs="Times New Roman"/>
          <w:sz w:val="28"/>
          <w:szCs w:val="28"/>
        </w:rPr>
      </w:pPr>
    </w:p>
    <w:p w:rsidR="00B34022" w:rsidRDefault="00B34022" w:rsidP="009B5F21">
      <w:pPr>
        <w:autoSpaceDE w:val="0"/>
        <w:autoSpaceDN w:val="0"/>
        <w:adjustRightInd w:val="0"/>
        <w:spacing w:after="0" w:line="240" w:lineRule="auto"/>
        <w:ind w:right="-450"/>
        <w:jc w:val="both"/>
        <w:rPr>
          <w:rFonts w:ascii="Times New Roman" w:hAnsi="Times New Roman" w:cs="Times New Roman"/>
          <w:sz w:val="28"/>
          <w:szCs w:val="28"/>
        </w:rPr>
      </w:pPr>
    </w:p>
    <w:p w:rsidR="00B34022" w:rsidRPr="009B5F21" w:rsidRDefault="00B34022" w:rsidP="009B5F21">
      <w:pPr>
        <w:autoSpaceDE w:val="0"/>
        <w:autoSpaceDN w:val="0"/>
        <w:adjustRightInd w:val="0"/>
        <w:spacing w:after="0" w:line="240" w:lineRule="auto"/>
        <w:ind w:right="-450"/>
        <w:jc w:val="both"/>
        <w:rPr>
          <w:rFonts w:ascii="Times New Roman" w:hAnsi="Times New Roman" w:cs="Times New Roman"/>
          <w:sz w:val="28"/>
          <w:szCs w:val="28"/>
        </w:rPr>
      </w:pPr>
    </w:p>
    <w:p w:rsidR="00C60FCD" w:rsidRPr="009B5F21" w:rsidRDefault="00C60FCD" w:rsidP="009B5F21">
      <w:pPr>
        <w:autoSpaceDE w:val="0"/>
        <w:autoSpaceDN w:val="0"/>
        <w:adjustRightInd w:val="0"/>
        <w:spacing w:after="0" w:line="240" w:lineRule="auto"/>
        <w:ind w:right="-450"/>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USING: a. </w:t>
      </w:r>
      <w:proofErr w:type="spellStart"/>
      <w:r w:rsidRPr="009B5F21">
        <w:rPr>
          <w:rFonts w:ascii="Times New Roman" w:hAnsi="Times New Roman" w:cs="Times New Roman"/>
          <w:b/>
          <w:bCs/>
          <w:color w:val="00000A"/>
          <w:sz w:val="28"/>
          <w:szCs w:val="28"/>
        </w:rPr>
        <w:t>Dynamicprogramming</w:t>
      </w:r>
      <w:proofErr w:type="spellEnd"/>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color w:val="00000A"/>
          <w:sz w:val="28"/>
          <w:szCs w:val="28"/>
        </w:rPr>
      </w:pPr>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color w:val="00000A"/>
          <w:sz w:val="28"/>
          <w:szCs w:val="28"/>
        </w:rPr>
      </w:pP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Consider-</w:t>
      </w:r>
    </w:p>
    <w:p w:rsidR="00C60FCD" w:rsidRPr="009B5F21" w:rsidRDefault="00C60FCD" w:rsidP="009B5F21">
      <w:pPr>
        <w:numPr>
          <w:ilvl w:val="0"/>
          <w:numId w:val="10"/>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Knapsack weight capacity = w</w:t>
      </w:r>
    </w:p>
    <w:p w:rsidR="00C60FCD" w:rsidRPr="009B5F21" w:rsidRDefault="00C60FCD" w:rsidP="009B5F21">
      <w:pPr>
        <w:numPr>
          <w:ilvl w:val="0"/>
          <w:numId w:val="10"/>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Number of items each having some weight and value = n</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 </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0/1 knapsack problem is solved using dynamic programming in the following steps-</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Step-01:</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numPr>
          <w:ilvl w:val="0"/>
          <w:numId w:val="11"/>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Draw a table say ‘T’ with (n+1) number of rows and (w+1) number of columns.</w:t>
      </w:r>
    </w:p>
    <w:p w:rsidR="00C60FCD" w:rsidRPr="009B5F21" w:rsidRDefault="00C60FCD" w:rsidP="009B5F21">
      <w:pPr>
        <w:numPr>
          <w:ilvl w:val="0"/>
          <w:numId w:val="11"/>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Fill all the boxes of 0</w:t>
      </w:r>
      <w:r w:rsidRPr="009B5F21">
        <w:rPr>
          <w:rFonts w:ascii="Times New Roman" w:hAnsi="Times New Roman" w:cs="Times New Roman"/>
          <w:color w:val="303030"/>
          <w:sz w:val="28"/>
          <w:szCs w:val="28"/>
          <w:vertAlign w:val="superscript"/>
        </w:rPr>
        <w:t>th</w:t>
      </w:r>
      <w:r w:rsidRPr="009B5F21">
        <w:rPr>
          <w:rFonts w:ascii="Times New Roman" w:hAnsi="Times New Roman" w:cs="Times New Roman"/>
          <w:color w:val="303030"/>
          <w:sz w:val="28"/>
          <w:szCs w:val="28"/>
        </w:rPr>
        <w:t> row and 0</w:t>
      </w:r>
      <w:r w:rsidRPr="009B5F21">
        <w:rPr>
          <w:rFonts w:ascii="Times New Roman" w:hAnsi="Times New Roman" w:cs="Times New Roman"/>
          <w:color w:val="303030"/>
          <w:sz w:val="28"/>
          <w:szCs w:val="28"/>
          <w:vertAlign w:val="superscript"/>
        </w:rPr>
        <w:t>th</w:t>
      </w:r>
      <w:r w:rsidRPr="009B5F21">
        <w:rPr>
          <w:rFonts w:ascii="Times New Roman" w:hAnsi="Times New Roman" w:cs="Times New Roman"/>
          <w:color w:val="303030"/>
          <w:sz w:val="28"/>
          <w:szCs w:val="28"/>
        </w:rPr>
        <w:t> column with zeroes as shown-</w:t>
      </w:r>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color w:val="00000A"/>
          <w:sz w:val="28"/>
          <w:szCs w:val="28"/>
        </w:rPr>
      </w:pPr>
      <w:r w:rsidRPr="009B5F21">
        <w:rPr>
          <w:rFonts w:ascii="Times New Roman" w:hAnsi="Times New Roman" w:cs="Times New Roman"/>
          <w:noProof/>
          <w:sz w:val="28"/>
          <w:szCs w:val="28"/>
        </w:rPr>
        <w:lastRenderedPageBreak/>
        <w:drawing>
          <wp:inline distT="0" distB="0" distL="0" distR="0" wp14:anchorId="4ACAF7E3" wp14:editId="6794A344">
            <wp:extent cx="1225136" cy="840441"/>
            <wp:effectExtent l="19050" t="0" r="0" b="0"/>
            <wp:docPr id="64" name="Picture 64" descr="https://www.gatevidyalay.com/wp-content/uploads/2018/03/Knapsack-Problem-Using-Dynamic-Programming-Ste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atevidyalay.com/wp-content/uploads/2018/03/Knapsack-Problem-Using-Dynamic-Programming-Step-01.png"/>
                    <pic:cNvPicPr>
                      <a:picLocks noChangeAspect="1" noChangeArrowheads="1"/>
                    </pic:cNvPicPr>
                  </pic:nvPicPr>
                  <pic:blipFill>
                    <a:blip r:embed="rId7"/>
                    <a:srcRect/>
                    <a:stretch>
                      <a:fillRect/>
                    </a:stretch>
                  </pic:blipFill>
                  <pic:spPr bwMode="auto">
                    <a:xfrm>
                      <a:off x="0" y="0"/>
                      <a:ext cx="1225136" cy="840441"/>
                    </a:xfrm>
                    <a:prstGeom prst="rect">
                      <a:avLst/>
                    </a:prstGeom>
                    <a:noFill/>
                    <a:ln w="9525">
                      <a:noFill/>
                      <a:miter lim="800000"/>
                      <a:headEnd/>
                      <a:tailEnd/>
                    </a:ln>
                  </pic:spPr>
                </pic:pic>
              </a:graphicData>
            </a:graphic>
          </wp:inline>
        </w:drawing>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Step-02: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Start filling the table row wise top to bottom from left to right.</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Use the following formula-</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rStyle w:val="Strong"/>
          <w:color w:val="303030"/>
          <w:sz w:val="28"/>
          <w:szCs w:val="28"/>
        </w:rPr>
        <w:t>T (</w:t>
      </w:r>
      <w:proofErr w:type="spellStart"/>
      <w:r w:rsidRPr="009B5F21">
        <w:rPr>
          <w:rStyle w:val="Strong"/>
          <w:color w:val="303030"/>
          <w:sz w:val="28"/>
          <w:szCs w:val="28"/>
        </w:rPr>
        <w:t>i</w:t>
      </w:r>
      <w:proofErr w:type="spellEnd"/>
      <w:r w:rsidRPr="009B5F21">
        <w:rPr>
          <w:rStyle w:val="Strong"/>
          <w:color w:val="303030"/>
          <w:sz w:val="28"/>
          <w:szCs w:val="28"/>
        </w:rPr>
        <w:t xml:space="preserve"> , j) = max { T ( i-1 , j ) , </w:t>
      </w:r>
      <w:proofErr w:type="spellStart"/>
      <w:r w:rsidRPr="009B5F21">
        <w:rPr>
          <w:rStyle w:val="Strong"/>
          <w:color w:val="303030"/>
          <w:sz w:val="28"/>
          <w:szCs w:val="28"/>
        </w:rPr>
        <w:t>value</w:t>
      </w:r>
      <w:r w:rsidRPr="009B5F21">
        <w:rPr>
          <w:rStyle w:val="Strong"/>
          <w:color w:val="303030"/>
          <w:sz w:val="28"/>
          <w:szCs w:val="28"/>
          <w:vertAlign w:val="subscript"/>
        </w:rPr>
        <w:t>i</w:t>
      </w:r>
      <w:proofErr w:type="spellEnd"/>
      <w:r w:rsidRPr="009B5F21">
        <w:rPr>
          <w:rStyle w:val="Strong"/>
          <w:color w:val="303030"/>
          <w:sz w:val="28"/>
          <w:szCs w:val="28"/>
        </w:rPr>
        <w:t xml:space="preserve"> + T( i-1 , j – </w:t>
      </w:r>
      <w:proofErr w:type="spellStart"/>
      <w:r w:rsidRPr="009B5F21">
        <w:rPr>
          <w:rStyle w:val="Strong"/>
          <w:color w:val="303030"/>
          <w:sz w:val="28"/>
          <w:szCs w:val="28"/>
        </w:rPr>
        <w:t>weight</w:t>
      </w:r>
      <w:r w:rsidRPr="009B5F21">
        <w:rPr>
          <w:rStyle w:val="Strong"/>
          <w:color w:val="303030"/>
          <w:sz w:val="28"/>
          <w:szCs w:val="28"/>
          <w:vertAlign w:val="subscript"/>
        </w:rPr>
        <w:t>i</w:t>
      </w:r>
      <w:proofErr w:type="spellEnd"/>
      <w:r w:rsidRPr="009B5F21">
        <w:rPr>
          <w:rStyle w:val="Strong"/>
          <w:color w:val="303030"/>
          <w:sz w:val="28"/>
          <w:szCs w:val="28"/>
          <w:vertAlign w:val="subscript"/>
        </w:rPr>
        <w:t> </w:t>
      </w:r>
      <w:r w:rsidRPr="009B5F21">
        <w:rPr>
          <w:rStyle w:val="Strong"/>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xml:space="preserve">Here, </w:t>
      </w:r>
      <w:proofErr w:type="gramStart"/>
      <w:r w:rsidRPr="009B5F21">
        <w:rPr>
          <w:color w:val="303030"/>
          <w:sz w:val="28"/>
          <w:szCs w:val="28"/>
        </w:rPr>
        <w:t>T(</w:t>
      </w:r>
      <w:proofErr w:type="spellStart"/>
      <w:proofErr w:type="gramEnd"/>
      <w:r w:rsidRPr="009B5F21">
        <w:rPr>
          <w:color w:val="303030"/>
          <w:sz w:val="28"/>
          <w:szCs w:val="28"/>
        </w:rPr>
        <w:t>i</w:t>
      </w:r>
      <w:proofErr w:type="spellEnd"/>
      <w:r w:rsidRPr="009B5F21">
        <w:rPr>
          <w:color w:val="303030"/>
          <w:sz w:val="28"/>
          <w:szCs w:val="28"/>
        </w:rPr>
        <w:t xml:space="preserve"> , j) = maximum value of the selected items if we can take items 1 to </w:t>
      </w:r>
      <w:proofErr w:type="spellStart"/>
      <w:r w:rsidRPr="009B5F21">
        <w:rPr>
          <w:color w:val="303030"/>
          <w:sz w:val="28"/>
          <w:szCs w:val="28"/>
        </w:rPr>
        <w:t>i</w:t>
      </w:r>
      <w:proofErr w:type="spellEnd"/>
      <w:r w:rsidRPr="009B5F21">
        <w:rPr>
          <w:color w:val="303030"/>
          <w:sz w:val="28"/>
          <w:szCs w:val="28"/>
        </w:rPr>
        <w:t xml:space="preserve"> and have weight restrictions of j.</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This step leads to completely filling the table.</w:t>
      </w:r>
    </w:p>
    <w:p w:rsidR="00C60FCD" w:rsidRPr="009B5F21" w:rsidRDefault="00C60FCD" w:rsidP="009B5F21">
      <w:pPr>
        <w:numPr>
          <w:ilvl w:val="0"/>
          <w:numId w:val="12"/>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Then, value of the last box represents the maximum possible value that can be put into the knapsack.</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Step-03: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Consider the last column of the table.</w:t>
      </w:r>
    </w:p>
    <w:p w:rsidR="00C60FCD" w:rsidRPr="009B5F21" w:rsidRDefault="00C60FCD" w:rsidP="009B5F21">
      <w:pPr>
        <w:numPr>
          <w:ilvl w:val="0"/>
          <w:numId w:val="26"/>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Start scanning the entries from bottom to top.</w:t>
      </w:r>
    </w:p>
    <w:p w:rsidR="00C60FCD" w:rsidRPr="009B5F21" w:rsidRDefault="00C60FCD" w:rsidP="009B5F21">
      <w:pPr>
        <w:numPr>
          <w:ilvl w:val="0"/>
          <w:numId w:val="26"/>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On encountering an entry whose value is not same as the value stored in the entry immediately above it, mark the row label of that entry.</w:t>
      </w:r>
    </w:p>
    <w:p w:rsidR="00C60FCD" w:rsidRPr="009B5F21" w:rsidRDefault="00C60FCD" w:rsidP="009B5F21">
      <w:pPr>
        <w:numPr>
          <w:ilvl w:val="0"/>
          <w:numId w:val="26"/>
        </w:numPr>
        <w:shd w:val="clear" w:color="auto" w:fill="FFFFFF"/>
        <w:spacing w:before="42" w:after="42" w:line="240" w:lineRule="auto"/>
        <w:ind w:left="159"/>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After all the entries are scanned, the marked labels represent the items that must be put into the knapsack.</w:t>
      </w:r>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color w:val="00000A"/>
          <w:sz w:val="28"/>
          <w:szCs w:val="28"/>
        </w:rPr>
      </w:pPr>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color w:val="00000A"/>
          <w:sz w:val="28"/>
          <w:szCs w:val="28"/>
        </w:rPr>
      </w:pPr>
      <w:r w:rsidRPr="009B5F21">
        <w:rPr>
          <w:rFonts w:ascii="Times New Roman" w:eastAsia="TimesNewRomanPSMT" w:hAnsi="Times New Roman" w:cs="Times New Roman"/>
          <w:color w:val="00000A"/>
          <w:sz w:val="28"/>
          <w:szCs w:val="28"/>
        </w:rPr>
        <w:tab/>
      </w:r>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color w:val="00000A"/>
          <w:sz w:val="28"/>
          <w:szCs w:val="28"/>
        </w:rPr>
      </w:pPr>
      <w:r w:rsidRPr="009B5F21">
        <w:rPr>
          <w:rFonts w:ascii="Times New Roman" w:eastAsia="TimesNewRomanPSMT" w:hAnsi="Times New Roman" w:cs="Times New Roman"/>
          <w:color w:val="00000A"/>
          <w:sz w:val="28"/>
          <w:szCs w:val="28"/>
        </w:rPr>
        <w:t>PROBLEM:</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Find the optimal solution for the 0/1 knapsack problem making use of dynamic programming approach. Consider-</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n = 4</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w = 5 kg</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 xml:space="preserve">(w1, w2, w3, w4) = (2, 3, 4, </w:t>
      </w:r>
      <w:proofErr w:type="gramStart"/>
      <w:r w:rsidRPr="009B5F21">
        <w:rPr>
          <w:rFonts w:ascii="Times New Roman" w:eastAsia="Times New Roman" w:hAnsi="Times New Roman" w:cs="Times New Roman"/>
          <w:color w:val="303030"/>
          <w:sz w:val="28"/>
          <w:szCs w:val="28"/>
        </w:rPr>
        <w:t>5</w:t>
      </w:r>
      <w:proofErr w:type="gramEnd"/>
      <w:r w:rsidRPr="009B5F21">
        <w:rPr>
          <w:rFonts w:ascii="Times New Roman" w:eastAsia="Times New Roman" w:hAnsi="Times New Roman" w:cs="Times New Roman"/>
          <w:color w:val="303030"/>
          <w:sz w:val="28"/>
          <w:szCs w:val="28"/>
        </w:rPr>
        <w:t>)</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lastRenderedPageBreak/>
        <w:t xml:space="preserve">(b1, b2, b3, b4) = (3, 4, 5, </w:t>
      </w:r>
      <w:proofErr w:type="gramStart"/>
      <w:r w:rsidRPr="009B5F21">
        <w:rPr>
          <w:rFonts w:ascii="Times New Roman" w:eastAsia="Times New Roman" w:hAnsi="Times New Roman" w:cs="Times New Roman"/>
          <w:color w:val="303030"/>
          <w:sz w:val="28"/>
          <w:szCs w:val="28"/>
        </w:rPr>
        <w:t>6</w:t>
      </w:r>
      <w:proofErr w:type="gramEnd"/>
      <w:r w:rsidRPr="009B5F21">
        <w:rPr>
          <w:rFonts w:ascii="Times New Roman" w:eastAsia="Times New Roman" w:hAnsi="Times New Roman" w:cs="Times New Roman"/>
          <w:color w:val="303030"/>
          <w:sz w:val="28"/>
          <w:szCs w:val="28"/>
        </w:rPr>
        <w:t>)</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Given-</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numPr>
          <w:ilvl w:val="0"/>
          <w:numId w:val="13"/>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Knapsack capacity (w) = 5 kg</w:t>
      </w:r>
    </w:p>
    <w:p w:rsidR="00C60FCD" w:rsidRPr="009B5F21" w:rsidRDefault="00C60FCD" w:rsidP="009B5F21">
      <w:pPr>
        <w:numPr>
          <w:ilvl w:val="0"/>
          <w:numId w:val="13"/>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Number of items (n) = 4</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Step-01:</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Draw a table say ‘T’ with (n+1) = 4 + 1 = 5 number of rows and (w+1) = 5 + 1 = 6 number of columns.</w:t>
      </w:r>
    </w:p>
    <w:p w:rsidR="00C60FCD" w:rsidRPr="009B5F21" w:rsidRDefault="00C60FCD" w:rsidP="009B5F21">
      <w:pPr>
        <w:numPr>
          <w:ilvl w:val="0"/>
          <w:numId w:val="14"/>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Fill all the boxes of 0</w:t>
      </w:r>
      <w:r w:rsidRPr="009B5F21">
        <w:rPr>
          <w:rFonts w:ascii="Times New Roman" w:hAnsi="Times New Roman" w:cs="Times New Roman"/>
          <w:color w:val="303030"/>
          <w:sz w:val="28"/>
          <w:szCs w:val="28"/>
          <w:vertAlign w:val="superscript"/>
        </w:rPr>
        <w:t>th</w:t>
      </w:r>
      <w:r w:rsidRPr="009B5F21">
        <w:rPr>
          <w:rFonts w:ascii="Times New Roman" w:hAnsi="Times New Roman" w:cs="Times New Roman"/>
          <w:color w:val="303030"/>
          <w:sz w:val="28"/>
          <w:szCs w:val="28"/>
        </w:rPr>
        <w:t> row and 0</w:t>
      </w:r>
      <w:r w:rsidRPr="009B5F21">
        <w:rPr>
          <w:rFonts w:ascii="Times New Roman" w:hAnsi="Times New Roman" w:cs="Times New Roman"/>
          <w:color w:val="303030"/>
          <w:sz w:val="28"/>
          <w:szCs w:val="28"/>
          <w:vertAlign w:val="superscript"/>
        </w:rPr>
        <w:t>th</w:t>
      </w:r>
      <w:r w:rsidRPr="009B5F21">
        <w:rPr>
          <w:rFonts w:ascii="Times New Roman" w:hAnsi="Times New Roman" w:cs="Times New Roman"/>
          <w:color w:val="303030"/>
          <w:sz w:val="28"/>
          <w:szCs w:val="28"/>
        </w:rPr>
        <w:t> column with 0.</w:t>
      </w:r>
    </w:p>
    <w:p w:rsidR="00C60FCD" w:rsidRPr="009B5F21" w:rsidRDefault="00C60FCD" w:rsidP="009B5F21">
      <w:pPr>
        <w:pStyle w:val="NormalWeb"/>
        <w:shd w:val="clear" w:color="auto" w:fill="FFFFFF"/>
        <w:spacing w:before="42" w:after="127"/>
        <w:jc w:val="both"/>
        <w:textAlignment w:val="baseline"/>
        <w:rPr>
          <w:color w:val="303030"/>
          <w:sz w:val="28"/>
          <w:szCs w:val="28"/>
        </w:rPr>
      </w:pP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noProof/>
          <w:color w:val="303030"/>
          <w:sz w:val="28"/>
          <w:szCs w:val="28"/>
        </w:rPr>
        <w:drawing>
          <wp:inline distT="0" distB="0" distL="0" distR="0" wp14:anchorId="4C4865CF" wp14:editId="10768494">
            <wp:extent cx="1558374" cy="1069042"/>
            <wp:effectExtent l="0" t="0" r="3726" b="0"/>
            <wp:docPr id="65" name="Picture 65" descr="https://www.gatevidyalay.com/wp-content/uploads/2018/03/Knapsack-Problem-Using-Dynamic-Programming-Problem-01-Solution-Ste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atevidyalay.com/wp-content/uploads/2018/03/Knapsack-Problem-Using-Dynamic-Programming-Problem-01-Solution-Step-01.png"/>
                    <pic:cNvPicPr>
                      <a:picLocks noChangeAspect="1" noChangeArrowheads="1"/>
                    </pic:cNvPicPr>
                  </pic:nvPicPr>
                  <pic:blipFill>
                    <a:blip r:embed="rId8"/>
                    <a:srcRect/>
                    <a:stretch>
                      <a:fillRect/>
                    </a:stretch>
                  </pic:blipFill>
                  <pic:spPr bwMode="auto">
                    <a:xfrm>
                      <a:off x="0" y="0"/>
                      <a:ext cx="1558374" cy="1069042"/>
                    </a:xfrm>
                    <a:prstGeom prst="rect">
                      <a:avLst/>
                    </a:prstGeom>
                    <a:noFill/>
                    <a:ln w="9525">
                      <a:noFill/>
                      <a:miter lim="800000"/>
                      <a:headEnd/>
                      <a:tailEnd/>
                    </a:ln>
                  </pic:spPr>
                </pic:pic>
              </a:graphicData>
            </a:graphic>
          </wp:inline>
        </w:drawing>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Step-02: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Start filling the table row wise top to bottom from left to right using the formula-</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rStyle w:val="Strong"/>
          <w:color w:val="303030"/>
          <w:sz w:val="28"/>
          <w:szCs w:val="28"/>
        </w:rPr>
        <w:t>T (</w:t>
      </w:r>
      <w:proofErr w:type="spellStart"/>
      <w:r w:rsidRPr="009B5F21">
        <w:rPr>
          <w:rStyle w:val="Strong"/>
          <w:color w:val="303030"/>
          <w:sz w:val="28"/>
          <w:szCs w:val="28"/>
        </w:rPr>
        <w:t>i</w:t>
      </w:r>
      <w:proofErr w:type="spellEnd"/>
      <w:r w:rsidRPr="009B5F21">
        <w:rPr>
          <w:rStyle w:val="Strong"/>
          <w:color w:val="303030"/>
          <w:sz w:val="28"/>
          <w:szCs w:val="28"/>
        </w:rPr>
        <w:t xml:space="preserve"> , j) = max { T ( i-1 , j ) , </w:t>
      </w:r>
      <w:proofErr w:type="spellStart"/>
      <w:r w:rsidRPr="009B5F21">
        <w:rPr>
          <w:rStyle w:val="Strong"/>
          <w:color w:val="303030"/>
          <w:sz w:val="28"/>
          <w:szCs w:val="28"/>
        </w:rPr>
        <w:t>value</w:t>
      </w:r>
      <w:r w:rsidRPr="009B5F21">
        <w:rPr>
          <w:rStyle w:val="Strong"/>
          <w:color w:val="303030"/>
          <w:sz w:val="28"/>
          <w:szCs w:val="28"/>
          <w:vertAlign w:val="subscript"/>
        </w:rPr>
        <w:t>i</w:t>
      </w:r>
      <w:proofErr w:type="spellEnd"/>
      <w:r w:rsidRPr="009B5F21">
        <w:rPr>
          <w:rStyle w:val="Strong"/>
          <w:color w:val="303030"/>
          <w:sz w:val="28"/>
          <w:szCs w:val="28"/>
        </w:rPr>
        <w:t xml:space="preserve"> + T( i-1 , j – </w:t>
      </w:r>
      <w:proofErr w:type="spellStart"/>
      <w:r w:rsidRPr="009B5F21">
        <w:rPr>
          <w:rStyle w:val="Strong"/>
          <w:color w:val="303030"/>
          <w:sz w:val="28"/>
          <w:szCs w:val="28"/>
        </w:rPr>
        <w:t>weight</w:t>
      </w:r>
      <w:r w:rsidRPr="009B5F21">
        <w:rPr>
          <w:rStyle w:val="Strong"/>
          <w:color w:val="303030"/>
          <w:sz w:val="28"/>
          <w:szCs w:val="28"/>
          <w:vertAlign w:val="subscript"/>
        </w:rPr>
        <w:t>i</w:t>
      </w:r>
      <w:proofErr w:type="spellEnd"/>
      <w:r w:rsidRPr="009B5F21">
        <w:rPr>
          <w:rStyle w:val="Strong"/>
          <w:color w:val="303030"/>
          <w:sz w:val="28"/>
          <w:szCs w:val="28"/>
          <w:vertAlign w:val="subscript"/>
        </w:rPr>
        <w:t> </w:t>
      </w:r>
      <w:r w:rsidRPr="009B5F21">
        <w:rPr>
          <w:rStyle w:val="Strong"/>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1,1)-</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15"/>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1</w:t>
      </w:r>
    </w:p>
    <w:p w:rsidR="00C60FCD" w:rsidRPr="009B5F21" w:rsidRDefault="00C60FCD" w:rsidP="009B5F21">
      <w:pPr>
        <w:numPr>
          <w:ilvl w:val="0"/>
          <w:numId w:val="15"/>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1</w:t>
      </w:r>
    </w:p>
    <w:p w:rsidR="00C60FCD" w:rsidRPr="009B5F21" w:rsidRDefault="00C60FCD" w:rsidP="009B5F21">
      <w:pPr>
        <w:numPr>
          <w:ilvl w:val="0"/>
          <w:numId w:val="15"/>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lastRenderedPageBreak/>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3</w:t>
      </w:r>
    </w:p>
    <w:p w:rsidR="00C60FCD" w:rsidRPr="009B5F21" w:rsidRDefault="00C60FCD" w:rsidP="009B5F21">
      <w:pPr>
        <w:numPr>
          <w:ilvl w:val="0"/>
          <w:numId w:val="15"/>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1,1) = max { T(1-1 , 1) , 3 + T(1-1 , 1-2)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1,1) = max { T(0,1) , 3 + T(0,-1)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1,1) = T(0,1) { Ignore T(0,-1)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1,1) = 0</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1,2)-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16"/>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1</w:t>
      </w:r>
    </w:p>
    <w:p w:rsidR="00C60FCD" w:rsidRPr="009B5F21" w:rsidRDefault="00C60FCD" w:rsidP="009B5F21">
      <w:pPr>
        <w:numPr>
          <w:ilvl w:val="0"/>
          <w:numId w:val="16"/>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2</w:t>
      </w:r>
    </w:p>
    <w:p w:rsidR="00C60FCD" w:rsidRPr="009B5F21" w:rsidRDefault="00C60FCD" w:rsidP="009B5F21">
      <w:pPr>
        <w:numPr>
          <w:ilvl w:val="0"/>
          <w:numId w:val="16"/>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3</w:t>
      </w:r>
    </w:p>
    <w:p w:rsidR="00C60FCD" w:rsidRPr="009B5F21" w:rsidRDefault="00C60FCD" w:rsidP="009B5F21">
      <w:pPr>
        <w:numPr>
          <w:ilvl w:val="0"/>
          <w:numId w:val="16"/>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1,2) = max { T(1-1 , 2) , 3 + T(1-1 , 2-2)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1,2) = max { T(0,2) , 3 + T(0,0)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1,2) = max {0 , 3+0}</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1,2)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1,3)-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1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lastRenderedPageBreak/>
        <w:t>i</w:t>
      </w:r>
      <w:proofErr w:type="spellEnd"/>
      <w:r w:rsidRPr="009B5F21">
        <w:rPr>
          <w:rFonts w:ascii="Times New Roman" w:hAnsi="Times New Roman" w:cs="Times New Roman"/>
          <w:color w:val="303030"/>
          <w:sz w:val="28"/>
          <w:szCs w:val="28"/>
        </w:rPr>
        <w:t xml:space="preserve"> = 1</w:t>
      </w:r>
    </w:p>
    <w:p w:rsidR="00C60FCD" w:rsidRPr="009B5F21" w:rsidRDefault="00C60FCD" w:rsidP="009B5F21">
      <w:pPr>
        <w:numPr>
          <w:ilvl w:val="0"/>
          <w:numId w:val="1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3</w:t>
      </w:r>
    </w:p>
    <w:p w:rsidR="00C60FCD" w:rsidRPr="009B5F21" w:rsidRDefault="00C60FCD" w:rsidP="009B5F21">
      <w:pPr>
        <w:numPr>
          <w:ilvl w:val="0"/>
          <w:numId w:val="1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3</w:t>
      </w:r>
    </w:p>
    <w:p w:rsidR="00C60FCD" w:rsidRPr="009B5F21" w:rsidRDefault="00C60FCD" w:rsidP="009B5F21">
      <w:pPr>
        <w:numPr>
          <w:ilvl w:val="0"/>
          <w:numId w:val="1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1,3) = max { T(1-1 , 3) , 3 + T(1-1 , 3-2)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1,3) = max { T(0,3) , 3 + T(0,1)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1,3) = max {0 , 3+0}</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1,3)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1,4)-</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18"/>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1</w:t>
      </w:r>
    </w:p>
    <w:p w:rsidR="00C60FCD" w:rsidRPr="009B5F21" w:rsidRDefault="00C60FCD" w:rsidP="009B5F21">
      <w:pPr>
        <w:numPr>
          <w:ilvl w:val="0"/>
          <w:numId w:val="18"/>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4</w:t>
      </w:r>
    </w:p>
    <w:p w:rsidR="00C60FCD" w:rsidRPr="009B5F21" w:rsidRDefault="00C60FCD" w:rsidP="009B5F21">
      <w:pPr>
        <w:numPr>
          <w:ilvl w:val="0"/>
          <w:numId w:val="18"/>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3</w:t>
      </w:r>
    </w:p>
    <w:p w:rsidR="00C60FCD" w:rsidRPr="009B5F21" w:rsidRDefault="00C60FCD" w:rsidP="009B5F21">
      <w:pPr>
        <w:numPr>
          <w:ilvl w:val="0"/>
          <w:numId w:val="18"/>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1,4) = max { T(1-1 , 4) , 3 + T(1-1 , 4-2)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1,4) = max { T(0,4) , 3 + T(0,2)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1,4) = max {0 , 3+0}</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1,4) = 3</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lastRenderedPageBreak/>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1,5)-</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1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1</w:t>
      </w:r>
    </w:p>
    <w:p w:rsidR="00C60FCD" w:rsidRPr="009B5F21" w:rsidRDefault="00C60FCD" w:rsidP="009B5F21">
      <w:pPr>
        <w:numPr>
          <w:ilvl w:val="0"/>
          <w:numId w:val="1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5</w:t>
      </w:r>
    </w:p>
    <w:p w:rsidR="00C60FCD" w:rsidRPr="009B5F21" w:rsidRDefault="00C60FCD" w:rsidP="009B5F21">
      <w:pPr>
        <w:numPr>
          <w:ilvl w:val="0"/>
          <w:numId w:val="1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3</w:t>
      </w:r>
    </w:p>
    <w:p w:rsidR="00C60FCD" w:rsidRPr="009B5F21" w:rsidRDefault="00C60FCD" w:rsidP="009B5F21">
      <w:pPr>
        <w:numPr>
          <w:ilvl w:val="0"/>
          <w:numId w:val="19"/>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1</w:t>
      </w:r>
      <w:r w:rsidRPr="009B5F21">
        <w:rPr>
          <w:rFonts w:ascii="Times New Roman" w:hAnsi="Times New Roman" w:cs="Times New Roman"/>
          <w:color w:val="303030"/>
          <w:sz w:val="28"/>
          <w:szCs w:val="28"/>
        </w:rPr>
        <w:t> = 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1,5) = max { T(1-1 , 5) , 3 + T(1-1 , 5-2)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1,5) = max { T(0,5) , 3 + T(0,3)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1,5) = max {0 , 3+0}</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1,5)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2,1)-</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20"/>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2</w:t>
      </w:r>
    </w:p>
    <w:p w:rsidR="00C60FCD" w:rsidRPr="009B5F21" w:rsidRDefault="00C60FCD" w:rsidP="009B5F21">
      <w:pPr>
        <w:numPr>
          <w:ilvl w:val="0"/>
          <w:numId w:val="20"/>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1</w:t>
      </w:r>
    </w:p>
    <w:p w:rsidR="00C60FCD" w:rsidRPr="009B5F21" w:rsidRDefault="00C60FCD" w:rsidP="009B5F21">
      <w:pPr>
        <w:numPr>
          <w:ilvl w:val="0"/>
          <w:numId w:val="20"/>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4</w:t>
      </w:r>
    </w:p>
    <w:p w:rsidR="00C60FCD" w:rsidRPr="009B5F21" w:rsidRDefault="00C60FCD" w:rsidP="009B5F21">
      <w:pPr>
        <w:numPr>
          <w:ilvl w:val="0"/>
          <w:numId w:val="20"/>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2,1) = max { T(2-1 , 1) , 4 + T(2-1 , 1-3)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2,1) = max { T(1,1) , 4 + T(1,-2)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2,1) = T(1,1) { Ignore T(1,-2)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2,1) = 0</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lastRenderedPageBreak/>
        <w:t> </w:t>
      </w:r>
      <w:r w:rsidRPr="009B5F21">
        <w:rPr>
          <w:rStyle w:val="Strong"/>
          <w:b w:val="0"/>
          <w:bCs w:val="0"/>
          <w:color w:val="303030"/>
          <w:sz w:val="28"/>
          <w:szCs w:val="28"/>
          <w:u w:val="single"/>
        </w:rPr>
        <w:t xml:space="preserve">Finding </w:t>
      </w:r>
      <w:proofErr w:type="gramStart"/>
      <w:r w:rsidRPr="009B5F21">
        <w:rPr>
          <w:rStyle w:val="Strong"/>
          <w:b w:val="0"/>
          <w:bCs w:val="0"/>
          <w:color w:val="303030"/>
          <w:sz w:val="28"/>
          <w:szCs w:val="28"/>
          <w:u w:val="single"/>
        </w:rPr>
        <w:t>T(</w:t>
      </w:r>
      <w:proofErr w:type="gramEnd"/>
      <w:r w:rsidRPr="009B5F21">
        <w:rPr>
          <w:rStyle w:val="Strong"/>
          <w:b w:val="0"/>
          <w:bCs w:val="0"/>
          <w:color w:val="303030"/>
          <w:sz w:val="28"/>
          <w:szCs w:val="28"/>
          <w:u w:val="single"/>
        </w:rPr>
        <w:t>2,2)-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21"/>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2</w:t>
      </w:r>
    </w:p>
    <w:p w:rsidR="00C60FCD" w:rsidRPr="009B5F21" w:rsidRDefault="00C60FCD" w:rsidP="009B5F21">
      <w:pPr>
        <w:numPr>
          <w:ilvl w:val="0"/>
          <w:numId w:val="21"/>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2</w:t>
      </w:r>
    </w:p>
    <w:p w:rsidR="00C60FCD" w:rsidRPr="009B5F21" w:rsidRDefault="00C60FCD" w:rsidP="009B5F21">
      <w:pPr>
        <w:numPr>
          <w:ilvl w:val="0"/>
          <w:numId w:val="21"/>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4</w:t>
      </w:r>
    </w:p>
    <w:p w:rsidR="00C60FCD" w:rsidRPr="009B5F21" w:rsidRDefault="00C60FCD" w:rsidP="009B5F21">
      <w:pPr>
        <w:numPr>
          <w:ilvl w:val="0"/>
          <w:numId w:val="21"/>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2,2) = max { T(2-1 , 2) , 4 + T(2-1 , 2-3)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2,2) = max { T(1,2) , 4 + T(1,-1)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2,2) = T(1,2) { Ignore T(1,-1)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2,2)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2,3)-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22"/>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2</w:t>
      </w:r>
    </w:p>
    <w:p w:rsidR="00C60FCD" w:rsidRPr="009B5F21" w:rsidRDefault="00C60FCD" w:rsidP="009B5F21">
      <w:pPr>
        <w:numPr>
          <w:ilvl w:val="0"/>
          <w:numId w:val="22"/>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3</w:t>
      </w:r>
    </w:p>
    <w:p w:rsidR="00C60FCD" w:rsidRPr="009B5F21" w:rsidRDefault="00C60FCD" w:rsidP="009B5F21">
      <w:pPr>
        <w:numPr>
          <w:ilvl w:val="0"/>
          <w:numId w:val="22"/>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4</w:t>
      </w:r>
    </w:p>
    <w:p w:rsidR="00C60FCD" w:rsidRPr="009B5F21" w:rsidRDefault="00C60FCD" w:rsidP="009B5F21">
      <w:pPr>
        <w:numPr>
          <w:ilvl w:val="0"/>
          <w:numId w:val="22"/>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2,3) = max { T(2-1 , 3) , 4 + T(2-1 , 3-3)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2,3) = max { T(1,3) , 4 + T(1,0)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2,3) = max { 3 , 4+0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2,3) = 4</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lastRenderedPageBreak/>
        <w:t> </w:t>
      </w:r>
      <w:r w:rsidRPr="009B5F21">
        <w:rPr>
          <w:rStyle w:val="Strong"/>
          <w:b w:val="0"/>
          <w:bCs w:val="0"/>
          <w:color w:val="303030"/>
          <w:sz w:val="28"/>
          <w:szCs w:val="28"/>
          <w:u w:val="single"/>
        </w:rPr>
        <w:t xml:space="preserve">Finding </w:t>
      </w:r>
      <w:proofErr w:type="gramStart"/>
      <w:r w:rsidRPr="009B5F21">
        <w:rPr>
          <w:rStyle w:val="Strong"/>
          <w:b w:val="0"/>
          <w:bCs w:val="0"/>
          <w:color w:val="303030"/>
          <w:sz w:val="28"/>
          <w:szCs w:val="28"/>
          <w:u w:val="single"/>
        </w:rPr>
        <w:t>T(</w:t>
      </w:r>
      <w:proofErr w:type="gramEnd"/>
      <w:r w:rsidRPr="009B5F21">
        <w:rPr>
          <w:rStyle w:val="Strong"/>
          <w:b w:val="0"/>
          <w:bCs w:val="0"/>
          <w:color w:val="303030"/>
          <w:sz w:val="28"/>
          <w:szCs w:val="28"/>
          <w:u w:val="single"/>
        </w:rPr>
        <w:t>2,4)-</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23"/>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2</w:t>
      </w:r>
    </w:p>
    <w:p w:rsidR="00C60FCD" w:rsidRPr="009B5F21" w:rsidRDefault="00C60FCD" w:rsidP="009B5F21">
      <w:pPr>
        <w:numPr>
          <w:ilvl w:val="0"/>
          <w:numId w:val="23"/>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4</w:t>
      </w:r>
    </w:p>
    <w:p w:rsidR="00C60FCD" w:rsidRPr="009B5F21" w:rsidRDefault="00C60FCD" w:rsidP="009B5F21">
      <w:pPr>
        <w:numPr>
          <w:ilvl w:val="0"/>
          <w:numId w:val="23"/>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4</w:t>
      </w:r>
    </w:p>
    <w:p w:rsidR="00C60FCD" w:rsidRPr="009B5F21" w:rsidRDefault="00C60FCD" w:rsidP="009B5F21">
      <w:pPr>
        <w:numPr>
          <w:ilvl w:val="0"/>
          <w:numId w:val="23"/>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2,4) = max { T(2-1 , 4) , 4 + T(2-1 , 4-3)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2,4) = max { T(1,4) , 4 + T(1,1)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2,4) = max { 3 , 4+0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2,4) = 4</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Finding </w:t>
      </w:r>
      <w:proofErr w:type="gramStart"/>
      <w:r w:rsidRPr="009B5F21">
        <w:rPr>
          <w:rStyle w:val="Strong"/>
          <w:rFonts w:ascii="Times New Roman" w:hAnsi="Times New Roman" w:cs="Times New Roman"/>
          <w:b w:val="0"/>
          <w:bCs w:val="0"/>
          <w:color w:val="303030"/>
          <w:sz w:val="28"/>
          <w:szCs w:val="28"/>
          <w:u w:val="single"/>
        </w:rPr>
        <w:t>T(</w:t>
      </w:r>
      <w:proofErr w:type="gramEnd"/>
      <w:r w:rsidRPr="009B5F21">
        <w:rPr>
          <w:rStyle w:val="Strong"/>
          <w:rFonts w:ascii="Times New Roman" w:hAnsi="Times New Roman" w:cs="Times New Roman"/>
          <w:b w:val="0"/>
          <w:bCs w:val="0"/>
          <w:color w:val="303030"/>
          <w:sz w:val="28"/>
          <w:szCs w:val="28"/>
          <w:u w:val="single"/>
        </w:rPr>
        <w:t>2,5)-</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We have,</w:t>
      </w:r>
    </w:p>
    <w:p w:rsidR="00C60FCD" w:rsidRPr="009B5F21" w:rsidRDefault="00C60FCD" w:rsidP="009B5F21">
      <w:pPr>
        <w:numPr>
          <w:ilvl w:val="0"/>
          <w:numId w:val="24"/>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proofErr w:type="spellStart"/>
      <w:r w:rsidRPr="009B5F21">
        <w:rPr>
          <w:rFonts w:ascii="Times New Roman" w:hAnsi="Times New Roman" w:cs="Times New Roman"/>
          <w:color w:val="303030"/>
          <w:sz w:val="28"/>
          <w:szCs w:val="28"/>
        </w:rPr>
        <w:t>i</w:t>
      </w:r>
      <w:proofErr w:type="spellEnd"/>
      <w:r w:rsidRPr="009B5F21">
        <w:rPr>
          <w:rFonts w:ascii="Times New Roman" w:hAnsi="Times New Roman" w:cs="Times New Roman"/>
          <w:color w:val="303030"/>
          <w:sz w:val="28"/>
          <w:szCs w:val="28"/>
        </w:rPr>
        <w:t xml:space="preserve"> = 2</w:t>
      </w:r>
    </w:p>
    <w:p w:rsidR="00C60FCD" w:rsidRPr="009B5F21" w:rsidRDefault="00C60FCD" w:rsidP="009B5F21">
      <w:pPr>
        <w:numPr>
          <w:ilvl w:val="0"/>
          <w:numId w:val="24"/>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j = 5</w:t>
      </w:r>
    </w:p>
    <w:p w:rsidR="00C60FCD" w:rsidRPr="009B5F21" w:rsidRDefault="00C60FCD" w:rsidP="009B5F21">
      <w:pPr>
        <w:numPr>
          <w:ilvl w:val="0"/>
          <w:numId w:val="24"/>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(value)</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(value)</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4</w:t>
      </w:r>
    </w:p>
    <w:p w:rsidR="00C60FCD" w:rsidRPr="009B5F21" w:rsidRDefault="00C60FCD" w:rsidP="009B5F21">
      <w:pPr>
        <w:numPr>
          <w:ilvl w:val="0"/>
          <w:numId w:val="24"/>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(weight)</w:t>
      </w:r>
      <w:proofErr w:type="spellStart"/>
      <w:r w:rsidRPr="009B5F21">
        <w:rPr>
          <w:rFonts w:ascii="Times New Roman" w:hAnsi="Times New Roman" w:cs="Times New Roman"/>
          <w:color w:val="303030"/>
          <w:sz w:val="28"/>
          <w:szCs w:val="28"/>
          <w:vertAlign w:val="subscript"/>
        </w:rPr>
        <w:t>i</w:t>
      </w:r>
      <w:proofErr w:type="spellEnd"/>
      <w:r w:rsidRPr="009B5F21">
        <w:rPr>
          <w:rFonts w:ascii="Times New Roman" w:hAnsi="Times New Roman" w:cs="Times New Roman"/>
          <w:color w:val="303030"/>
          <w:sz w:val="28"/>
          <w:szCs w:val="28"/>
        </w:rPr>
        <w:t> = (weight)</w:t>
      </w:r>
      <w:r w:rsidRPr="009B5F21">
        <w:rPr>
          <w:rFonts w:ascii="Times New Roman" w:hAnsi="Times New Roman" w:cs="Times New Roman"/>
          <w:color w:val="303030"/>
          <w:sz w:val="28"/>
          <w:szCs w:val="28"/>
          <w:vertAlign w:val="subscript"/>
        </w:rPr>
        <w:t>2</w:t>
      </w:r>
      <w:r w:rsidRPr="009B5F21">
        <w:rPr>
          <w:rFonts w:ascii="Times New Roman" w:hAnsi="Times New Roman" w:cs="Times New Roman"/>
          <w:color w:val="303030"/>
          <w:sz w:val="28"/>
          <w:szCs w:val="28"/>
        </w:rPr>
        <w:t> =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Substituting the values, we get-</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2,5) = max { T(2-1 , 5) , 4 + T(2-1 , 5-3)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2,5) = max { T(1,5) , 4 + T(1,2)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t>T(</w:t>
      </w:r>
      <w:proofErr w:type="gramEnd"/>
      <w:r w:rsidRPr="009B5F21">
        <w:rPr>
          <w:color w:val="303030"/>
          <w:sz w:val="28"/>
          <w:szCs w:val="28"/>
        </w:rPr>
        <w:t>2,5) = max { 3 , 4+3 }</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gramStart"/>
      <w:r w:rsidRPr="009B5F21">
        <w:rPr>
          <w:color w:val="303030"/>
          <w:sz w:val="28"/>
          <w:szCs w:val="28"/>
        </w:rPr>
        <w:lastRenderedPageBreak/>
        <w:t>T(</w:t>
      </w:r>
      <w:proofErr w:type="gramEnd"/>
      <w:r w:rsidRPr="009B5F21">
        <w:rPr>
          <w:color w:val="303030"/>
          <w:sz w:val="28"/>
          <w:szCs w:val="28"/>
        </w:rPr>
        <w:t>2,5) = 7</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Similarly, compute all the entries.</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After all the entries are computed and filled in the table, we get the following table-</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noProof/>
          <w:color w:val="303030"/>
          <w:sz w:val="28"/>
          <w:szCs w:val="28"/>
        </w:rPr>
        <w:drawing>
          <wp:inline distT="0" distB="0" distL="0" distR="0" wp14:anchorId="2DC8D518" wp14:editId="0CA3BD75">
            <wp:extent cx="2139203" cy="1366713"/>
            <wp:effectExtent l="19050" t="0" r="0" b="0"/>
            <wp:docPr id="66" name="Picture 66" descr="https://www.gatevidyalay.com/wp-content/uploads/2018/03/Knapsack-Problem-Using-Dynamic-Programming-Problem-01-Solution-Ste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gatevidyalay.com/wp-content/uploads/2018/03/Knapsack-Problem-Using-Dynamic-Programming-Problem-01-Solution-Step-02.png"/>
                    <pic:cNvPicPr>
                      <a:picLocks noChangeAspect="1" noChangeArrowheads="1"/>
                    </pic:cNvPicPr>
                  </pic:nvPicPr>
                  <pic:blipFill>
                    <a:blip r:embed="rId9"/>
                    <a:srcRect/>
                    <a:stretch>
                      <a:fillRect/>
                    </a:stretch>
                  </pic:blipFill>
                  <pic:spPr bwMode="auto">
                    <a:xfrm>
                      <a:off x="0" y="0"/>
                      <a:ext cx="2139203" cy="1366713"/>
                    </a:xfrm>
                    <a:prstGeom prst="rect">
                      <a:avLst/>
                    </a:prstGeom>
                    <a:noFill/>
                    <a:ln w="9525">
                      <a:noFill/>
                      <a:miter lim="800000"/>
                      <a:headEnd/>
                      <a:tailEnd/>
                    </a:ln>
                  </pic:spPr>
                </pic:pic>
              </a:graphicData>
            </a:graphic>
          </wp:inline>
        </w:drawing>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The last entry represents the maximum possible value that can be put into the knapsack.</w:t>
      </w:r>
    </w:p>
    <w:p w:rsidR="00C60FCD" w:rsidRPr="009B5F21" w:rsidRDefault="00C60FCD" w:rsidP="009B5F21">
      <w:pPr>
        <w:numPr>
          <w:ilvl w:val="0"/>
          <w:numId w:val="25"/>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So, maximum possible value that can be put into the knapsack = 7.</w:t>
      </w:r>
    </w:p>
    <w:p w:rsidR="00C60FCD" w:rsidRPr="009B5F21" w:rsidRDefault="00C60FCD" w:rsidP="009B5F21">
      <w:pPr>
        <w:pStyle w:val="Heading3"/>
        <w:shd w:val="clear" w:color="auto" w:fill="FFFFFF"/>
        <w:spacing w:before="0"/>
        <w:jc w:val="both"/>
        <w:textAlignment w:val="baseline"/>
        <w:rPr>
          <w:rStyle w:val="Strong"/>
          <w:rFonts w:ascii="Times New Roman" w:hAnsi="Times New Roman" w:cs="Times New Roman"/>
          <w:b w:val="0"/>
          <w:bCs w:val="0"/>
          <w:color w:val="303030"/>
          <w:sz w:val="28"/>
          <w:szCs w:val="28"/>
          <w:u w:val="single"/>
        </w:rPr>
      </w:pPr>
    </w:p>
    <w:p w:rsidR="00C60FCD" w:rsidRPr="009B5F21" w:rsidRDefault="00C60FCD" w:rsidP="009B5F21">
      <w:pPr>
        <w:pStyle w:val="Heading3"/>
        <w:shd w:val="clear" w:color="auto" w:fill="FFFFFF"/>
        <w:spacing w:before="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u w:val="single"/>
        </w:rPr>
        <w:t xml:space="preserve">Identifying Items </w:t>
      </w:r>
      <w:proofErr w:type="gramStart"/>
      <w:r w:rsidRPr="009B5F21">
        <w:rPr>
          <w:rStyle w:val="Strong"/>
          <w:rFonts w:ascii="Times New Roman" w:hAnsi="Times New Roman" w:cs="Times New Roman"/>
          <w:b w:val="0"/>
          <w:bCs w:val="0"/>
          <w:color w:val="303030"/>
          <w:sz w:val="28"/>
          <w:szCs w:val="28"/>
          <w:u w:val="single"/>
        </w:rPr>
        <w:t>To</w:t>
      </w:r>
      <w:proofErr w:type="gramEnd"/>
      <w:r w:rsidRPr="009B5F21">
        <w:rPr>
          <w:rStyle w:val="Strong"/>
          <w:rFonts w:ascii="Times New Roman" w:hAnsi="Times New Roman" w:cs="Times New Roman"/>
          <w:b w:val="0"/>
          <w:bCs w:val="0"/>
          <w:color w:val="303030"/>
          <w:sz w:val="28"/>
          <w:szCs w:val="28"/>
          <w:u w:val="single"/>
        </w:rPr>
        <w:t xml:space="preserve"> Be Put Into Knapsack-</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Last matrix value we got is 7</w:t>
      </w:r>
      <w:proofErr w:type="gramStart"/>
      <w:r w:rsidRPr="009B5F21">
        <w:rPr>
          <w:color w:val="303030"/>
          <w:sz w:val="28"/>
          <w:szCs w:val="28"/>
        </w:rPr>
        <w:t>.(</w:t>
      </w:r>
      <w:proofErr w:type="spellStart"/>
      <w:proofErr w:type="gramEnd"/>
      <w:r w:rsidRPr="009B5F21">
        <w:rPr>
          <w:color w:val="303030"/>
          <w:sz w:val="28"/>
          <w:szCs w:val="28"/>
        </w:rPr>
        <w:t>i.e</w:t>
      </w:r>
      <w:proofErr w:type="spellEnd"/>
      <w:r w:rsidRPr="009B5F21">
        <w:rPr>
          <w:color w:val="303030"/>
          <w:sz w:val="28"/>
          <w:szCs w:val="28"/>
        </w:rPr>
        <w:t xml:space="preserve"> row 4)</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xml:space="preserve">Check the previous </w:t>
      </w:r>
      <w:proofErr w:type="gramStart"/>
      <w:r w:rsidRPr="009B5F21">
        <w:rPr>
          <w:color w:val="303030"/>
          <w:sz w:val="28"/>
          <w:szCs w:val="28"/>
        </w:rPr>
        <w:t>row(</w:t>
      </w:r>
      <w:proofErr w:type="gramEnd"/>
      <w:r w:rsidRPr="009B5F21">
        <w:rPr>
          <w:color w:val="303030"/>
          <w:sz w:val="28"/>
          <w:szCs w:val="28"/>
        </w:rPr>
        <w:t xml:space="preserve">3) of same </w:t>
      </w:r>
      <w:proofErr w:type="spellStart"/>
      <w:r w:rsidRPr="009B5F21">
        <w:rPr>
          <w:color w:val="303030"/>
          <w:sz w:val="28"/>
          <w:szCs w:val="28"/>
        </w:rPr>
        <w:t>column,if</w:t>
      </w:r>
      <w:proofErr w:type="spellEnd"/>
      <w:r w:rsidRPr="009B5F21">
        <w:rPr>
          <w:color w:val="303030"/>
          <w:sz w:val="28"/>
          <w:szCs w:val="28"/>
        </w:rPr>
        <w:t xml:space="preserve"> the same value(7) is present – </w:t>
      </w:r>
      <w:proofErr w:type="spellStart"/>
      <w:r w:rsidRPr="009B5F21">
        <w:rPr>
          <w:color w:val="303030"/>
          <w:sz w:val="28"/>
          <w:szCs w:val="28"/>
        </w:rPr>
        <w:t>donot</w:t>
      </w:r>
      <w:proofErr w:type="spellEnd"/>
      <w:r w:rsidRPr="009B5F21">
        <w:rPr>
          <w:color w:val="303030"/>
          <w:sz w:val="28"/>
          <w:szCs w:val="28"/>
        </w:rPr>
        <w:t xml:space="preserve"> select that item.</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xml:space="preserve">Similarly check the previous </w:t>
      </w:r>
      <w:proofErr w:type="gramStart"/>
      <w:r w:rsidRPr="009B5F21">
        <w:rPr>
          <w:color w:val="303030"/>
          <w:sz w:val="28"/>
          <w:szCs w:val="28"/>
        </w:rPr>
        <w:t>row(</w:t>
      </w:r>
      <w:proofErr w:type="gramEnd"/>
      <w:r w:rsidRPr="009B5F21">
        <w:rPr>
          <w:color w:val="303030"/>
          <w:sz w:val="28"/>
          <w:szCs w:val="28"/>
        </w:rPr>
        <w:t xml:space="preserve">2) , 7is also there, </w:t>
      </w:r>
      <w:proofErr w:type="spellStart"/>
      <w:r w:rsidRPr="009B5F21">
        <w:rPr>
          <w:color w:val="303030"/>
          <w:sz w:val="28"/>
          <w:szCs w:val="28"/>
        </w:rPr>
        <w:t>donot</w:t>
      </w:r>
      <w:proofErr w:type="spellEnd"/>
      <w:r w:rsidRPr="009B5F21">
        <w:rPr>
          <w:color w:val="303030"/>
          <w:sz w:val="28"/>
          <w:szCs w:val="28"/>
        </w:rPr>
        <w:t xml:space="preserve"> select</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xml:space="preserve">Check the previous </w:t>
      </w:r>
      <w:proofErr w:type="gramStart"/>
      <w:r w:rsidRPr="009B5F21">
        <w:rPr>
          <w:color w:val="303030"/>
          <w:sz w:val="28"/>
          <w:szCs w:val="28"/>
        </w:rPr>
        <w:t>row(</w:t>
      </w:r>
      <w:proofErr w:type="gramEnd"/>
      <w:r w:rsidRPr="009B5F21">
        <w:rPr>
          <w:color w:val="303030"/>
          <w:sz w:val="28"/>
          <w:szCs w:val="28"/>
        </w:rPr>
        <w:t>1) ,7 is not there ,so select the row 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The profit of row 2 = 5,</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ab/>
        <w:t xml:space="preserve"> </w:t>
      </w:r>
      <w:proofErr w:type="gramStart"/>
      <w:r w:rsidRPr="009B5F21">
        <w:rPr>
          <w:color w:val="303030"/>
          <w:sz w:val="28"/>
          <w:szCs w:val="28"/>
        </w:rPr>
        <w:t>so</w:t>
      </w:r>
      <w:proofErr w:type="gramEnd"/>
      <w:r w:rsidRPr="009B5F21">
        <w:rPr>
          <w:color w:val="303030"/>
          <w:sz w:val="28"/>
          <w:szCs w:val="28"/>
        </w:rPr>
        <w:t xml:space="preserve"> 7-5=3.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xml:space="preserve">Now check for </w:t>
      </w:r>
      <w:proofErr w:type="gramStart"/>
      <w:r w:rsidRPr="009B5F21">
        <w:rPr>
          <w:color w:val="303030"/>
          <w:sz w:val="28"/>
          <w:szCs w:val="28"/>
        </w:rPr>
        <w:t>3 ,</w:t>
      </w:r>
      <w:proofErr w:type="gramEnd"/>
      <w:r w:rsidRPr="009B5F21">
        <w:rPr>
          <w:color w:val="303030"/>
          <w:sz w:val="28"/>
          <w:szCs w:val="28"/>
        </w:rPr>
        <w:t xml:space="preserve"> in  previous row 1, ignore</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Similarly check for 3 in row 0, it is not there so consider the previous row.</w:t>
      </w:r>
    </w:p>
    <w:p w:rsidR="00C60FCD" w:rsidRPr="009B5F21" w:rsidRDefault="00C60FCD" w:rsidP="009B5F21">
      <w:pPr>
        <w:pStyle w:val="NormalWeb"/>
        <w:shd w:val="clear" w:color="auto" w:fill="FFFFFF"/>
        <w:spacing w:before="42" w:after="127"/>
        <w:jc w:val="both"/>
        <w:textAlignment w:val="baseline"/>
        <w:rPr>
          <w:color w:val="303030"/>
          <w:sz w:val="28"/>
          <w:szCs w:val="28"/>
        </w:rPr>
      </w:pPr>
      <w:proofErr w:type="spellStart"/>
      <w:proofErr w:type="gramStart"/>
      <w:r w:rsidRPr="009B5F21">
        <w:rPr>
          <w:color w:val="303030"/>
          <w:sz w:val="28"/>
          <w:szCs w:val="28"/>
        </w:rPr>
        <w:t>i.e</w:t>
      </w:r>
      <w:proofErr w:type="spellEnd"/>
      <w:r w:rsidRPr="009B5F21">
        <w:rPr>
          <w:color w:val="303030"/>
          <w:sz w:val="28"/>
          <w:szCs w:val="28"/>
        </w:rPr>
        <w:t xml:space="preserve">  considered</w:t>
      </w:r>
      <w:proofErr w:type="gramEnd"/>
      <w:r w:rsidRPr="009B5F21">
        <w:rPr>
          <w:color w:val="303030"/>
          <w:sz w:val="28"/>
          <w:szCs w:val="28"/>
        </w:rPr>
        <w:t xml:space="preserve"> items are --------    ( 1,1,0,0)</w:t>
      </w:r>
      <w:ins w:id="11" w:author="Unknown">
        <w:r w:rsidRPr="009B5F21">
          <w:rPr>
            <w:color w:val="303030"/>
            <w:sz w:val="28"/>
            <w:szCs w:val="28"/>
          </w:rPr>
          <w:t> </w:t>
        </w:r>
      </w:ins>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 xml:space="preserve">(w1, w2, w3, w4) = (2, 3, 4, </w:t>
      </w:r>
      <w:proofErr w:type="gramStart"/>
      <w:r w:rsidRPr="009B5F21">
        <w:rPr>
          <w:rFonts w:ascii="Times New Roman" w:eastAsia="Times New Roman" w:hAnsi="Times New Roman" w:cs="Times New Roman"/>
          <w:color w:val="303030"/>
          <w:sz w:val="28"/>
          <w:szCs w:val="28"/>
        </w:rPr>
        <w:t>5</w:t>
      </w:r>
      <w:proofErr w:type="gramEnd"/>
      <w:r w:rsidRPr="009B5F21">
        <w:rPr>
          <w:rFonts w:ascii="Times New Roman" w:eastAsia="Times New Roman" w:hAnsi="Times New Roman" w:cs="Times New Roman"/>
          <w:color w:val="303030"/>
          <w:sz w:val="28"/>
          <w:szCs w:val="28"/>
        </w:rPr>
        <w:t>)</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lastRenderedPageBreak/>
        <w:t>(b1, b2, b3, b4) = (3, 4, 5, 6</w:t>
      </w:r>
      <w:proofErr w:type="gramStart"/>
      <w:r w:rsidRPr="009B5F21">
        <w:rPr>
          <w:rFonts w:ascii="Times New Roman" w:eastAsia="Times New Roman" w:hAnsi="Times New Roman" w:cs="Times New Roman"/>
          <w:color w:val="303030"/>
          <w:sz w:val="28"/>
          <w:szCs w:val="28"/>
        </w:rPr>
        <w:t>)  ,</w:t>
      </w:r>
      <w:proofErr w:type="gramEnd"/>
      <w:r w:rsidRPr="009B5F21">
        <w:rPr>
          <w:rFonts w:ascii="Times New Roman" w:eastAsia="Times New Roman" w:hAnsi="Times New Roman" w:cs="Times New Roman"/>
          <w:color w:val="303030"/>
          <w:sz w:val="28"/>
          <w:szCs w:val="28"/>
        </w:rPr>
        <w:t xml:space="preserve"> w = 5 kg</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p>
    <w:p w:rsidR="00C60FCD" w:rsidRPr="009B5F21" w:rsidRDefault="00C60FCD" w:rsidP="009B5F21">
      <w:pPr>
        <w:pStyle w:val="ListParagraph"/>
        <w:autoSpaceDE w:val="0"/>
        <w:autoSpaceDN w:val="0"/>
        <w:adjustRightInd w:val="0"/>
        <w:spacing w:after="0" w:line="240" w:lineRule="auto"/>
        <w:jc w:val="both"/>
        <w:rPr>
          <w:rFonts w:ascii="Times New Roman" w:eastAsia="TimesNewRomanPSMT" w:hAnsi="Times New Roman" w:cs="Times New Roman"/>
          <w:b/>
          <w:color w:val="00000A"/>
          <w:sz w:val="28"/>
          <w:szCs w:val="28"/>
        </w:rPr>
      </w:pPr>
      <w:proofErr w:type="gramStart"/>
      <w:r w:rsidRPr="009B5F21">
        <w:rPr>
          <w:rFonts w:ascii="Times New Roman" w:eastAsia="TimesNewRomanPSMT" w:hAnsi="Times New Roman" w:cs="Times New Roman"/>
          <w:b/>
          <w:color w:val="00000A"/>
          <w:sz w:val="28"/>
          <w:szCs w:val="28"/>
        </w:rPr>
        <w:t>knapsack</w:t>
      </w:r>
      <w:proofErr w:type="gramEnd"/>
      <w:r w:rsidRPr="009B5F21">
        <w:rPr>
          <w:rFonts w:ascii="Times New Roman" w:eastAsia="TimesNewRomanPSMT" w:hAnsi="Times New Roman" w:cs="Times New Roman"/>
          <w:b/>
          <w:color w:val="00000A"/>
          <w:sz w:val="28"/>
          <w:szCs w:val="28"/>
        </w:rPr>
        <w:t xml:space="preserve"> problem-Dynamic Programming method</w:t>
      </w:r>
    </w:p>
    <w:p w:rsidR="00C60FCD" w:rsidRPr="009B5F21" w:rsidRDefault="00C60FCD" w:rsidP="009B5F21">
      <w:pPr>
        <w:pStyle w:val="ListParagraph"/>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pStyle w:val="PlainText"/>
        <w:ind w:left="720"/>
        <w:jc w:val="both"/>
        <w:rPr>
          <w:rFonts w:ascii="Times New Roman" w:eastAsia="MS Mincho" w:hAnsi="Times New Roman" w:cs="Times New Roman"/>
          <w:sz w:val="28"/>
          <w:szCs w:val="28"/>
        </w:rPr>
      </w:pPr>
      <w:proofErr w:type="gramStart"/>
      <w:r w:rsidRPr="009B5F21">
        <w:rPr>
          <w:rFonts w:ascii="Times New Roman" w:eastAsia="MS Mincho" w:hAnsi="Times New Roman" w:cs="Times New Roman"/>
          <w:b/>
          <w:sz w:val="28"/>
          <w:szCs w:val="28"/>
        </w:rPr>
        <w:t>Algorithm</w:t>
      </w:r>
      <w:r w:rsidRPr="009B5F21">
        <w:rPr>
          <w:rFonts w:ascii="Times New Roman" w:hAnsi="Times New Roman" w:cs="Times New Roman"/>
          <w:b/>
          <w:sz w:val="28"/>
          <w:szCs w:val="28"/>
        </w:rPr>
        <w:t xml:space="preserve"> :</w:t>
      </w:r>
      <w:proofErr w:type="gramEnd"/>
      <w:r w:rsidRPr="009B5F21">
        <w:rPr>
          <w:rFonts w:ascii="Times New Roman" w:hAnsi="Times New Roman" w:cs="Times New Roman"/>
          <w:b/>
          <w:sz w:val="28"/>
          <w:szCs w:val="28"/>
        </w:rPr>
        <w:t xml:space="preserve"> </w:t>
      </w:r>
      <w:r w:rsidRPr="009B5F21">
        <w:rPr>
          <w:rFonts w:ascii="Times New Roman" w:eastAsia="MS Mincho" w:hAnsi="Times New Roman" w:cs="Times New Roman"/>
          <w:sz w:val="28"/>
          <w:szCs w:val="28"/>
        </w:rPr>
        <w:t>knapsack(</w:t>
      </w:r>
      <w:proofErr w:type="spellStart"/>
      <w:r w:rsidRPr="009B5F21">
        <w:rPr>
          <w:rFonts w:ascii="Times New Roman" w:eastAsia="MS Mincho" w:hAnsi="Times New Roman" w:cs="Times New Roman"/>
          <w:sz w:val="28"/>
          <w:szCs w:val="28"/>
        </w:rPr>
        <w:t>n,m,w,p,v</w:t>
      </w:r>
      <w:proofErr w:type="spellEnd"/>
      <w:r w:rsidRPr="009B5F21">
        <w:rPr>
          <w:rFonts w:ascii="Times New Roman" w:eastAsia="MS Mincho" w:hAnsi="Times New Roman" w:cs="Times New Roman"/>
          <w:sz w:val="28"/>
          <w:szCs w:val="28"/>
        </w:rPr>
        <w:t>)</w:t>
      </w:r>
    </w:p>
    <w:p w:rsidR="00C60FCD" w:rsidRPr="009B5F21" w:rsidRDefault="00C60FCD" w:rsidP="009B5F21">
      <w:pPr>
        <w:pStyle w:val="PlainText"/>
        <w:ind w:left="720"/>
        <w:jc w:val="both"/>
        <w:rPr>
          <w:rFonts w:ascii="Times New Roman" w:hAnsi="Times New Roman" w:cs="Times New Roman"/>
          <w:sz w:val="28"/>
          <w:szCs w:val="28"/>
        </w:rPr>
      </w:pPr>
      <w:r w:rsidRPr="009B5F21">
        <w:rPr>
          <w:rFonts w:ascii="Times New Roman" w:eastAsia="MS Mincho" w:hAnsi="Times New Roman" w:cs="Times New Roman"/>
          <w:sz w:val="28"/>
          <w:szCs w:val="28"/>
        </w:rPr>
        <w:t>//</w:t>
      </w:r>
      <w:proofErr w:type="gramStart"/>
      <w:r w:rsidRPr="009B5F21">
        <w:rPr>
          <w:rFonts w:ascii="Times New Roman" w:eastAsia="MS Mincho" w:hAnsi="Times New Roman" w:cs="Times New Roman"/>
          <w:sz w:val="28"/>
          <w:szCs w:val="28"/>
        </w:rPr>
        <w:t>purpose</w:t>
      </w:r>
      <w:r w:rsidRPr="009B5F21">
        <w:rPr>
          <w:rFonts w:ascii="Times New Roman" w:hAnsi="Times New Roman" w:cs="Times New Roman"/>
          <w:sz w:val="28"/>
          <w:szCs w:val="28"/>
        </w:rPr>
        <w:t xml:space="preserve"> :</w:t>
      </w:r>
      <w:proofErr w:type="gramEnd"/>
      <w:r w:rsidRPr="009B5F21">
        <w:rPr>
          <w:rFonts w:ascii="Times New Roman" w:hAnsi="Times New Roman" w:cs="Times New Roman"/>
          <w:sz w:val="28"/>
          <w:szCs w:val="28"/>
        </w:rPr>
        <w:t xml:space="preserve"> to find the optimal solution for the knapsack problem using dynamic </w:t>
      </w:r>
      <w:r w:rsidRPr="009B5F21">
        <w:rPr>
          <w:rFonts w:ascii="Times New Roman" w:hAnsi="Times New Roman" w:cs="Times New Roman"/>
          <w:sz w:val="28"/>
          <w:szCs w:val="28"/>
        </w:rPr>
        <w:tab/>
        <w:t>programming</w:t>
      </w:r>
    </w:p>
    <w:p w:rsidR="00C60FCD" w:rsidRPr="009B5F21" w:rsidRDefault="00C60FCD" w:rsidP="009B5F21">
      <w:pPr>
        <w:pStyle w:val="PlainText"/>
        <w:ind w:left="720"/>
        <w:jc w:val="both"/>
        <w:rPr>
          <w:rFonts w:ascii="Times New Roman" w:hAnsi="Times New Roman" w:cs="Times New Roman"/>
          <w:sz w:val="28"/>
          <w:szCs w:val="28"/>
        </w:rPr>
      </w:pPr>
      <w:r w:rsidRPr="009B5F21">
        <w:rPr>
          <w:rFonts w:ascii="Times New Roman" w:hAnsi="Times New Roman" w:cs="Times New Roman"/>
          <w:sz w:val="28"/>
          <w:szCs w:val="28"/>
        </w:rPr>
        <w:t>//</w:t>
      </w:r>
      <w:proofErr w:type="gramStart"/>
      <w:r w:rsidRPr="009B5F21">
        <w:rPr>
          <w:rFonts w:ascii="Times New Roman" w:hAnsi="Times New Roman" w:cs="Times New Roman"/>
          <w:sz w:val="28"/>
          <w:szCs w:val="28"/>
        </w:rPr>
        <w:t>input :</w:t>
      </w:r>
      <w:proofErr w:type="gramEnd"/>
      <w:r w:rsidRPr="009B5F21">
        <w:rPr>
          <w:rFonts w:ascii="Times New Roman" w:hAnsi="Times New Roman" w:cs="Times New Roman"/>
          <w:sz w:val="28"/>
          <w:szCs w:val="28"/>
        </w:rPr>
        <w:t xml:space="preserve"> n – number of objects to be selected</w:t>
      </w:r>
    </w:p>
    <w:p w:rsidR="00C60FCD" w:rsidRPr="009B5F21" w:rsidRDefault="00C60FCD" w:rsidP="009B5F21">
      <w:pPr>
        <w:pStyle w:val="PlainText"/>
        <w:ind w:left="720"/>
        <w:jc w:val="both"/>
        <w:rPr>
          <w:rFonts w:ascii="Times New Roman" w:hAnsi="Times New Roman" w:cs="Times New Roman"/>
          <w:sz w:val="28"/>
          <w:szCs w:val="28"/>
        </w:rPr>
      </w:pPr>
      <w:r w:rsidRPr="009B5F21">
        <w:rPr>
          <w:rFonts w:ascii="Times New Roman" w:hAnsi="Times New Roman" w:cs="Times New Roman"/>
          <w:sz w:val="28"/>
          <w:szCs w:val="28"/>
        </w:rPr>
        <w:tab/>
        <w:t xml:space="preserve">  m – </w:t>
      </w:r>
      <w:proofErr w:type="gramStart"/>
      <w:r w:rsidRPr="009B5F21">
        <w:rPr>
          <w:rFonts w:ascii="Times New Roman" w:hAnsi="Times New Roman" w:cs="Times New Roman"/>
          <w:sz w:val="28"/>
          <w:szCs w:val="28"/>
        </w:rPr>
        <w:t>capacity</w:t>
      </w:r>
      <w:proofErr w:type="gramEnd"/>
      <w:r w:rsidRPr="009B5F21">
        <w:rPr>
          <w:rFonts w:ascii="Times New Roman" w:hAnsi="Times New Roman" w:cs="Times New Roman"/>
          <w:sz w:val="28"/>
          <w:szCs w:val="28"/>
        </w:rPr>
        <w:t xml:space="preserve"> of knapsack</w:t>
      </w:r>
    </w:p>
    <w:p w:rsidR="00C60FCD" w:rsidRPr="009B5F21" w:rsidRDefault="00C60FCD" w:rsidP="009B5F21">
      <w:pPr>
        <w:pStyle w:val="PlainText"/>
        <w:ind w:left="720"/>
        <w:jc w:val="both"/>
        <w:rPr>
          <w:rFonts w:ascii="Times New Roman" w:hAnsi="Times New Roman" w:cs="Times New Roman"/>
          <w:sz w:val="28"/>
          <w:szCs w:val="28"/>
        </w:rPr>
      </w:pPr>
      <w:r w:rsidRPr="009B5F21">
        <w:rPr>
          <w:rFonts w:ascii="Times New Roman" w:hAnsi="Times New Roman" w:cs="Times New Roman"/>
          <w:sz w:val="28"/>
          <w:szCs w:val="28"/>
        </w:rPr>
        <w:tab/>
        <w:t xml:space="preserve">  w – </w:t>
      </w:r>
      <w:proofErr w:type="gramStart"/>
      <w:r w:rsidRPr="009B5F21">
        <w:rPr>
          <w:rFonts w:ascii="Times New Roman" w:hAnsi="Times New Roman" w:cs="Times New Roman"/>
          <w:sz w:val="28"/>
          <w:szCs w:val="28"/>
        </w:rPr>
        <w:t>weights</w:t>
      </w:r>
      <w:proofErr w:type="gramEnd"/>
      <w:r w:rsidRPr="009B5F21">
        <w:rPr>
          <w:rFonts w:ascii="Times New Roman" w:hAnsi="Times New Roman" w:cs="Times New Roman"/>
          <w:sz w:val="28"/>
          <w:szCs w:val="28"/>
        </w:rPr>
        <w:t xml:space="preserve"> of all the objects</w:t>
      </w:r>
    </w:p>
    <w:p w:rsidR="00C60FCD" w:rsidRPr="009B5F21" w:rsidRDefault="00C60FCD" w:rsidP="009B5F21">
      <w:pPr>
        <w:pStyle w:val="PlainText"/>
        <w:ind w:left="720"/>
        <w:jc w:val="both"/>
        <w:rPr>
          <w:rFonts w:ascii="Times New Roman" w:hAnsi="Times New Roman" w:cs="Times New Roman"/>
          <w:sz w:val="28"/>
          <w:szCs w:val="28"/>
        </w:rPr>
      </w:pPr>
      <w:r w:rsidRPr="009B5F21">
        <w:rPr>
          <w:rFonts w:ascii="Times New Roman" w:hAnsi="Times New Roman" w:cs="Times New Roman"/>
          <w:sz w:val="28"/>
          <w:szCs w:val="28"/>
        </w:rPr>
        <w:tab/>
        <w:t xml:space="preserve">  p – </w:t>
      </w:r>
      <w:proofErr w:type="gramStart"/>
      <w:r w:rsidRPr="009B5F21">
        <w:rPr>
          <w:rFonts w:ascii="Times New Roman" w:hAnsi="Times New Roman" w:cs="Times New Roman"/>
          <w:sz w:val="28"/>
          <w:szCs w:val="28"/>
        </w:rPr>
        <w:t>profits</w:t>
      </w:r>
      <w:proofErr w:type="gramEnd"/>
      <w:r w:rsidRPr="009B5F21">
        <w:rPr>
          <w:rFonts w:ascii="Times New Roman" w:hAnsi="Times New Roman" w:cs="Times New Roman"/>
          <w:sz w:val="28"/>
          <w:szCs w:val="28"/>
        </w:rPr>
        <w:t xml:space="preserve"> of all objects</w:t>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hAnsi="Times New Roman" w:cs="Times New Roman"/>
          <w:sz w:val="28"/>
          <w:szCs w:val="28"/>
        </w:rPr>
        <w:t>//</w:t>
      </w:r>
      <w:proofErr w:type="gramStart"/>
      <w:r w:rsidRPr="009B5F21">
        <w:rPr>
          <w:rFonts w:ascii="Times New Roman" w:hAnsi="Times New Roman" w:cs="Times New Roman"/>
          <w:sz w:val="28"/>
          <w:szCs w:val="28"/>
        </w:rPr>
        <w:t>output :</w:t>
      </w:r>
      <w:proofErr w:type="gramEnd"/>
      <w:r w:rsidRPr="009B5F21">
        <w:rPr>
          <w:rFonts w:ascii="Times New Roman" w:hAnsi="Times New Roman" w:cs="Times New Roman"/>
          <w:sz w:val="28"/>
          <w:szCs w:val="28"/>
        </w:rPr>
        <w:t xml:space="preserve"> v – the optimal solution for the number of objects selected  with specified </w:t>
      </w:r>
      <w:r w:rsidRPr="009B5F21">
        <w:rPr>
          <w:rFonts w:ascii="Times New Roman" w:hAnsi="Times New Roman" w:cs="Times New Roman"/>
          <w:sz w:val="28"/>
          <w:szCs w:val="28"/>
        </w:rPr>
        <w:tab/>
      </w:r>
      <w:r w:rsidRPr="009B5F21">
        <w:rPr>
          <w:rFonts w:ascii="Times New Roman" w:hAnsi="Times New Roman" w:cs="Times New Roman"/>
          <w:sz w:val="28"/>
          <w:szCs w:val="28"/>
        </w:rPr>
        <w:tab/>
      </w:r>
      <w:r w:rsidRPr="009B5F21">
        <w:rPr>
          <w:rFonts w:ascii="Times New Roman" w:hAnsi="Times New Roman" w:cs="Times New Roman"/>
          <w:sz w:val="28"/>
          <w:szCs w:val="28"/>
        </w:rPr>
        <w:tab/>
        <w:t>remaining capacity</w:t>
      </w:r>
    </w:p>
    <w:p w:rsidR="00C60FCD" w:rsidRPr="009B5F21" w:rsidRDefault="00C60FCD" w:rsidP="009B5F21">
      <w:pPr>
        <w:pStyle w:val="PlainText"/>
        <w:ind w:left="720"/>
        <w:jc w:val="both"/>
        <w:rPr>
          <w:rFonts w:ascii="Times New Roman" w:eastAsia="MS Mincho" w:hAnsi="Times New Roman" w:cs="Times New Roman"/>
          <w:sz w:val="28"/>
          <w:szCs w:val="28"/>
        </w:rPr>
      </w:pPr>
    </w:p>
    <w:p w:rsidR="00C60FCD" w:rsidRPr="009B5F21" w:rsidRDefault="00C60FCD" w:rsidP="009B5F21">
      <w:pPr>
        <w:pStyle w:val="PlainText"/>
        <w:ind w:left="720"/>
        <w:jc w:val="both"/>
        <w:rPr>
          <w:rFonts w:ascii="Times New Roman" w:eastAsia="MS Mincho" w:hAnsi="Times New Roman" w:cs="Times New Roman"/>
          <w:sz w:val="28"/>
          <w:szCs w:val="28"/>
        </w:rPr>
      </w:pPr>
      <w:proofErr w:type="gramStart"/>
      <w:r w:rsidRPr="009B5F21">
        <w:rPr>
          <w:rFonts w:ascii="Times New Roman" w:eastAsia="MS Mincho" w:hAnsi="Times New Roman" w:cs="Times New Roman"/>
          <w:sz w:val="28"/>
          <w:szCs w:val="28"/>
        </w:rPr>
        <w:t>for</w:t>
      </w:r>
      <w:proofErr w:type="gramEnd"/>
      <w:r w:rsidRPr="009B5F21">
        <w:rPr>
          <w:rFonts w:ascii="Times New Roman" w:hAnsi="Times New Roman" w:cs="Times New Roman"/>
          <w:sz w:val="28"/>
          <w:szCs w:val="28"/>
        </w:rPr>
        <w:t xml:space="preserve"> </w:t>
      </w:r>
      <w:proofErr w:type="spellStart"/>
      <w:r w:rsidRPr="009B5F21">
        <w:rPr>
          <w:rFonts w:ascii="Times New Roman" w:eastAsia="MS Mincho" w:hAnsi="Times New Roman" w:cs="Times New Roman"/>
          <w:sz w:val="28"/>
          <w:szCs w:val="28"/>
        </w:rPr>
        <w:t>i</w:t>
      </w:r>
      <w:proofErr w:type="spellEnd"/>
      <w:r w:rsidRPr="009B5F21">
        <w:rPr>
          <w:rFonts w:ascii="Times New Roman" w:hAnsi="Times New Roman" w:cs="Times New Roman"/>
          <w:sz w:val="28"/>
          <w:szCs w:val="28"/>
        </w:rPr>
        <w:t xml:space="preserve"> &lt;- 0 </w:t>
      </w:r>
      <w:proofErr w:type="spellStart"/>
      <w:r w:rsidRPr="009B5F21">
        <w:rPr>
          <w:rFonts w:ascii="Times New Roman" w:hAnsi="Times New Roman" w:cs="Times New Roman"/>
          <w:sz w:val="28"/>
          <w:szCs w:val="28"/>
        </w:rPr>
        <w:t>to n</w:t>
      </w:r>
      <w:proofErr w:type="spellEnd"/>
      <w:r w:rsidRPr="009B5F21">
        <w:rPr>
          <w:rFonts w:ascii="Times New Roman" w:hAnsi="Times New Roman" w:cs="Times New Roman"/>
          <w:sz w:val="28"/>
          <w:szCs w:val="28"/>
        </w:rPr>
        <w:t xml:space="preserve"> do</w:t>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ab/>
      </w:r>
      <w:proofErr w:type="gramStart"/>
      <w:r w:rsidRPr="009B5F21">
        <w:rPr>
          <w:rFonts w:ascii="Times New Roman" w:eastAsia="MS Mincho" w:hAnsi="Times New Roman" w:cs="Times New Roman"/>
          <w:sz w:val="28"/>
          <w:szCs w:val="28"/>
        </w:rPr>
        <w:t>for</w:t>
      </w:r>
      <w:proofErr w:type="gramEnd"/>
      <w:r w:rsidRPr="009B5F21">
        <w:rPr>
          <w:rFonts w:ascii="Times New Roman" w:hAnsi="Times New Roman" w:cs="Times New Roman"/>
          <w:sz w:val="28"/>
          <w:szCs w:val="28"/>
        </w:rPr>
        <w:t xml:space="preserve"> j &lt;- 0 </w:t>
      </w:r>
      <w:proofErr w:type="spellStart"/>
      <w:r w:rsidRPr="009B5F21">
        <w:rPr>
          <w:rFonts w:ascii="Times New Roman" w:hAnsi="Times New Roman" w:cs="Times New Roman"/>
          <w:sz w:val="28"/>
          <w:szCs w:val="28"/>
        </w:rPr>
        <w:t>to n</w:t>
      </w:r>
      <w:proofErr w:type="spellEnd"/>
      <w:r w:rsidRPr="009B5F21">
        <w:rPr>
          <w:rFonts w:ascii="Times New Roman" w:hAnsi="Times New Roman" w:cs="Times New Roman"/>
          <w:sz w:val="28"/>
          <w:szCs w:val="28"/>
        </w:rPr>
        <w:t xml:space="preserve"> do</w:t>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ab/>
      </w:r>
      <w:r w:rsidRPr="009B5F21">
        <w:rPr>
          <w:rFonts w:ascii="Times New Roman" w:eastAsia="MS Mincho" w:hAnsi="Times New Roman" w:cs="Times New Roman"/>
          <w:sz w:val="28"/>
          <w:szCs w:val="28"/>
        </w:rPr>
        <w:tab/>
      </w:r>
      <w:proofErr w:type="gramStart"/>
      <w:r w:rsidRPr="009B5F21">
        <w:rPr>
          <w:rFonts w:ascii="Times New Roman" w:eastAsia="MS Mincho" w:hAnsi="Times New Roman" w:cs="Times New Roman"/>
          <w:sz w:val="28"/>
          <w:szCs w:val="28"/>
        </w:rPr>
        <w:t>if(</w:t>
      </w:r>
      <w:proofErr w:type="spellStart"/>
      <w:proofErr w:type="gramEnd"/>
      <w:r w:rsidRPr="009B5F21">
        <w:rPr>
          <w:rFonts w:ascii="Times New Roman" w:eastAsia="MS Mincho" w:hAnsi="Times New Roman" w:cs="Times New Roman"/>
          <w:sz w:val="28"/>
          <w:szCs w:val="28"/>
        </w:rPr>
        <w:t>i</w:t>
      </w:r>
      <w:proofErr w:type="spellEnd"/>
      <w:r w:rsidRPr="009B5F21">
        <w:rPr>
          <w:rFonts w:ascii="Times New Roman" w:eastAsia="MS Mincho" w:hAnsi="Times New Roman" w:cs="Times New Roman"/>
          <w:sz w:val="28"/>
          <w:szCs w:val="28"/>
        </w:rPr>
        <w:t>==0</w:t>
      </w:r>
      <w:r w:rsidRPr="009B5F21">
        <w:rPr>
          <w:rFonts w:ascii="Times New Roman" w:hAnsi="Times New Roman" w:cs="Times New Roman"/>
          <w:sz w:val="28"/>
          <w:szCs w:val="28"/>
        </w:rPr>
        <w:t xml:space="preserve"> or j==0)</w:t>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ab/>
      </w:r>
      <w:r w:rsidRPr="009B5F21">
        <w:rPr>
          <w:rFonts w:ascii="Times New Roman" w:eastAsia="MS Mincho" w:hAnsi="Times New Roman" w:cs="Times New Roman"/>
          <w:sz w:val="28"/>
          <w:szCs w:val="28"/>
        </w:rPr>
        <w:tab/>
      </w:r>
      <w:proofErr w:type="gramStart"/>
      <w:r w:rsidRPr="009B5F21">
        <w:rPr>
          <w:rFonts w:ascii="Times New Roman" w:eastAsia="MS Mincho" w:hAnsi="Times New Roman" w:cs="Times New Roman"/>
          <w:sz w:val="28"/>
          <w:szCs w:val="28"/>
        </w:rPr>
        <w:t>v[</w:t>
      </w:r>
      <w:proofErr w:type="spellStart"/>
      <w:proofErr w:type="gramEnd"/>
      <w:r w:rsidRPr="009B5F21">
        <w:rPr>
          <w:rFonts w:ascii="Times New Roman" w:eastAsia="MS Mincho" w:hAnsi="Times New Roman" w:cs="Times New Roman"/>
          <w:sz w:val="28"/>
          <w:szCs w:val="28"/>
        </w:rPr>
        <w:t>i,j</w:t>
      </w:r>
      <w:proofErr w:type="spellEnd"/>
      <w:r w:rsidRPr="009B5F21">
        <w:rPr>
          <w:rFonts w:ascii="Times New Roman" w:eastAsia="MS Mincho" w:hAnsi="Times New Roman" w:cs="Times New Roman"/>
          <w:sz w:val="28"/>
          <w:szCs w:val="28"/>
        </w:rPr>
        <w:t>]</w:t>
      </w:r>
      <w:r w:rsidRPr="009B5F21">
        <w:rPr>
          <w:rFonts w:ascii="Times New Roman" w:hAnsi="Times New Roman" w:cs="Times New Roman"/>
          <w:sz w:val="28"/>
          <w:szCs w:val="28"/>
        </w:rPr>
        <w:t xml:space="preserve"> = 0</w:t>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ab/>
      </w:r>
      <w:r w:rsidRPr="009B5F21">
        <w:rPr>
          <w:rFonts w:ascii="Times New Roman" w:eastAsia="MS Mincho" w:hAnsi="Times New Roman" w:cs="Times New Roman"/>
          <w:sz w:val="28"/>
          <w:szCs w:val="28"/>
        </w:rPr>
        <w:tab/>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ab/>
      </w:r>
      <w:r w:rsidRPr="009B5F21">
        <w:rPr>
          <w:rFonts w:ascii="Times New Roman" w:eastAsia="MS Mincho" w:hAnsi="Times New Roman" w:cs="Times New Roman"/>
          <w:sz w:val="28"/>
          <w:szCs w:val="28"/>
        </w:rPr>
        <w:tab/>
      </w:r>
      <w:proofErr w:type="gramStart"/>
      <w:r w:rsidRPr="009B5F21">
        <w:rPr>
          <w:rFonts w:ascii="Times New Roman" w:eastAsia="MS Mincho" w:hAnsi="Times New Roman" w:cs="Times New Roman"/>
          <w:sz w:val="28"/>
          <w:szCs w:val="28"/>
        </w:rPr>
        <w:t>else</w:t>
      </w:r>
      <w:proofErr w:type="gramEnd"/>
      <w:r w:rsidRPr="009B5F21">
        <w:rPr>
          <w:rFonts w:ascii="Times New Roman" w:eastAsia="MS Mincho" w:hAnsi="Times New Roman" w:cs="Times New Roman"/>
          <w:sz w:val="28"/>
          <w:szCs w:val="28"/>
        </w:rPr>
        <w:t xml:space="preserve"> if</w:t>
      </w:r>
      <w:r w:rsidRPr="009B5F21">
        <w:rPr>
          <w:rFonts w:ascii="Times New Roman" w:hAnsi="Times New Roman" w:cs="Times New Roman"/>
          <w:sz w:val="28"/>
          <w:szCs w:val="28"/>
        </w:rPr>
        <w:t xml:space="preserve"> (w[</w:t>
      </w: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]&gt;j)</w:t>
      </w: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ab/>
      </w:r>
      <w:r w:rsidRPr="009B5F21">
        <w:rPr>
          <w:rFonts w:ascii="Times New Roman" w:eastAsia="MS Mincho" w:hAnsi="Times New Roman" w:cs="Times New Roman"/>
          <w:sz w:val="28"/>
          <w:szCs w:val="28"/>
        </w:rPr>
        <w:tab/>
      </w:r>
      <w:r w:rsidRPr="009B5F21">
        <w:rPr>
          <w:rFonts w:ascii="Times New Roman" w:eastAsia="MS Mincho" w:hAnsi="Times New Roman" w:cs="Times New Roman"/>
          <w:sz w:val="28"/>
          <w:szCs w:val="28"/>
        </w:rPr>
        <w:tab/>
      </w:r>
      <w:proofErr w:type="gramStart"/>
      <w:r w:rsidRPr="009B5F21">
        <w:rPr>
          <w:rFonts w:ascii="Times New Roman" w:eastAsia="MS Mincho" w:hAnsi="Times New Roman" w:cs="Times New Roman"/>
          <w:sz w:val="28"/>
          <w:szCs w:val="28"/>
        </w:rPr>
        <w:t>v[</w:t>
      </w:r>
      <w:proofErr w:type="spellStart"/>
      <w:proofErr w:type="gramEnd"/>
      <w:r w:rsidRPr="009B5F21">
        <w:rPr>
          <w:rFonts w:ascii="Times New Roman" w:eastAsia="MS Mincho" w:hAnsi="Times New Roman" w:cs="Times New Roman"/>
          <w:sz w:val="28"/>
          <w:szCs w:val="28"/>
        </w:rPr>
        <w:t>i,j</w:t>
      </w:r>
      <w:proofErr w:type="spellEnd"/>
      <w:r w:rsidRPr="009B5F21">
        <w:rPr>
          <w:rFonts w:ascii="Times New Roman" w:eastAsia="MS Mincho" w:hAnsi="Times New Roman" w:cs="Times New Roman"/>
          <w:sz w:val="28"/>
          <w:szCs w:val="28"/>
        </w:rPr>
        <w:t>]=v[i-1,j]</w:t>
      </w:r>
    </w:p>
    <w:p w:rsidR="00C60FCD" w:rsidRPr="009B5F21" w:rsidRDefault="00C60FCD" w:rsidP="009B5F21">
      <w:pPr>
        <w:pStyle w:val="PlainText"/>
        <w:ind w:left="720"/>
        <w:jc w:val="both"/>
        <w:rPr>
          <w:rFonts w:ascii="Times New Roman" w:eastAsia="MS Mincho" w:hAnsi="Times New Roman" w:cs="Times New Roman"/>
          <w:sz w:val="28"/>
          <w:szCs w:val="28"/>
        </w:rPr>
      </w:pPr>
    </w:p>
    <w:p w:rsidR="00C60FCD" w:rsidRPr="009B5F21" w:rsidRDefault="00C60FCD" w:rsidP="009B5F21">
      <w:pPr>
        <w:pStyle w:val="PlainText"/>
        <w:ind w:left="720"/>
        <w:jc w:val="both"/>
        <w:rPr>
          <w:rFonts w:ascii="Times New Roman" w:eastAsia="MS Mincho" w:hAnsi="Times New Roman" w:cs="Times New Roman"/>
          <w:sz w:val="28"/>
          <w:szCs w:val="28"/>
        </w:rPr>
      </w:pPr>
      <w:r w:rsidRPr="009B5F21">
        <w:rPr>
          <w:rFonts w:ascii="Times New Roman" w:eastAsia="MS Mincho" w:hAnsi="Times New Roman" w:cs="Times New Roman"/>
          <w:sz w:val="28"/>
          <w:szCs w:val="28"/>
        </w:rPr>
        <w:t>else</w:t>
      </w:r>
      <w:r w:rsidRPr="009B5F21">
        <w:rPr>
          <w:rFonts w:ascii="Times New Roman" w:hAnsi="Times New Roman" w:cs="Times New Roman"/>
          <w:sz w:val="28"/>
          <w:szCs w:val="28"/>
        </w:rPr>
        <w:t xml:space="preserve"> v[</w:t>
      </w:r>
      <w:proofErr w:type="spellStart"/>
      <w:r w:rsidRPr="009B5F21">
        <w:rPr>
          <w:rFonts w:ascii="Times New Roman" w:eastAsia="MS Mincho" w:hAnsi="Times New Roman" w:cs="Times New Roman"/>
          <w:sz w:val="28"/>
          <w:szCs w:val="28"/>
        </w:rPr>
        <w:t>i,j</w:t>
      </w:r>
      <w:proofErr w:type="spellEnd"/>
      <w:r w:rsidRPr="009B5F21">
        <w:rPr>
          <w:rFonts w:ascii="Times New Roman" w:eastAsia="MS Mincho" w:hAnsi="Times New Roman" w:cs="Times New Roman"/>
          <w:sz w:val="28"/>
          <w:szCs w:val="28"/>
        </w:rPr>
        <w:t>]=max(v[i-1,j],v[i-1,j-w[</w:t>
      </w:r>
      <w:proofErr w:type="spellStart"/>
      <w:r w:rsidRPr="009B5F21">
        <w:rPr>
          <w:rFonts w:ascii="Times New Roman" w:eastAsia="MS Mincho" w:hAnsi="Times New Roman" w:cs="Times New Roman"/>
          <w:sz w:val="28"/>
          <w:szCs w:val="28"/>
        </w:rPr>
        <w:t>i</w:t>
      </w:r>
      <w:proofErr w:type="spellEnd"/>
      <w:r w:rsidRPr="009B5F21">
        <w:rPr>
          <w:rFonts w:ascii="Times New Roman" w:eastAsia="MS Mincho" w:hAnsi="Times New Roman" w:cs="Times New Roman"/>
          <w:sz w:val="28"/>
          <w:szCs w:val="28"/>
        </w:rPr>
        <w:t>]]+p[</w:t>
      </w:r>
      <w:proofErr w:type="spellStart"/>
      <w:r w:rsidRPr="009B5F21">
        <w:rPr>
          <w:rFonts w:ascii="Times New Roman" w:eastAsia="MS Mincho" w:hAnsi="Times New Roman" w:cs="Times New Roman"/>
          <w:sz w:val="28"/>
          <w:szCs w:val="28"/>
        </w:rPr>
        <w:t>i</w:t>
      </w:r>
      <w:proofErr w:type="spellEnd"/>
      <w:r w:rsidRPr="009B5F21">
        <w:rPr>
          <w:rFonts w:ascii="Times New Roman" w:eastAsia="MS Mincho" w:hAnsi="Times New Roman" w:cs="Times New Roman"/>
          <w:sz w:val="28"/>
          <w:szCs w:val="28"/>
        </w:rPr>
        <w:t>])</w:t>
      </w:r>
    </w:p>
    <w:p w:rsidR="00C60FCD" w:rsidRPr="009B5F21" w:rsidRDefault="00C60FCD" w:rsidP="009B5F21">
      <w:pPr>
        <w:pStyle w:val="PlainText"/>
        <w:ind w:left="720"/>
        <w:jc w:val="both"/>
        <w:rPr>
          <w:rFonts w:ascii="Times New Roman" w:eastAsia="MS Mincho" w:hAnsi="Times New Roman" w:cs="Times New Roman"/>
          <w:sz w:val="28"/>
          <w:szCs w:val="28"/>
        </w:rPr>
      </w:pPr>
      <w:proofErr w:type="spellStart"/>
      <w:proofErr w:type="gramStart"/>
      <w:r w:rsidRPr="009B5F21">
        <w:rPr>
          <w:rFonts w:ascii="Times New Roman" w:eastAsia="MS Mincho" w:hAnsi="Times New Roman" w:cs="Times New Roman"/>
          <w:sz w:val="28"/>
          <w:szCs w:val="28"/>
        </w:rPr>
        <w:t>endif</w:t>
      </w:r>
      <w:proofErr w:type="spellEnd"/>
      <w:proofErr w:type="gramEnd"/>
    </w:p>
    <w:p w:rsidR="00C60FCD" w:rsidRPr="009B5F21" w:rsidRDefault="00C60FCD" w:rsidP="009B5F21">
      <w:pPr>
        <w:pStyle w:val="PlainText"/>
        <w:ind w:left="720"/>
        <w:jc w:val="both"/>
        <w:rPr>
          <w:rFonts w:ascii="Times New Roman" w:eastAsia="MS Mincho" w:hAnsi="Times New Roman" w:cs="Times New Roman"/>
          <w:sz w:val="28"/>
          <w:szCs w:val="28"/>
        </w:rPr>
      </w:pPr>
      <w:proofErr w:type="spellStart"/>
      <w:proofErr w:type="gramStart"/>
      <w:r w:rsidRPr="009B5F21">
        <w:rPr>
          <w:rFonts w:ascii="Times New Roman" w:eastAsia="MS Mincho" w:hAnsi="Times New Roman" w:cs="Times New Roman"/>
          <w:sz w:val="28"/>
          <w:szCs w:val="28"/>
        </w:rPr>
        <w:t>endfor</w:t>
      </w:r>
      <w:proofErr w:type="spellEnd"/>
      <w:proofErr w:type="gramEnd"/>
    </w:p>
    <w:p w:rsidR="00C60FCD" w:rsidRPr="009B5F21" w:rsidRDefault="00C60FCD" w:rsidP="009B5F21">
      <w:pPr>
        <w:pStyle w:val="PlainText"/>
        <w:ind w:left="720"/>
        <w:jc w:val="both"/>
        <w:rPr>
          <w:rFonts w:ascii="Times New Roman" w:eastAsia="MS Mincho" w:hAnsi="Times New Roman" w:cs="Times New Roman"/>
          <w:sz w:val="28"/>
          <w:szCs w:val="28"/>
        </w:rPr>
      </w:pPr>
      <w:proofErr w:type="spellStart"/>
      <w:proofErr w:type="gramStart"/>
      <w:r w:rsidRPr="009B5F21">
        <w:rPr>
          <w:rFonts w:ascii="Times New Roman" w:eastAsia="MS Mincho" w:hAnsi="Times New Roman" w:cs="Times New Roman"/>
          <w:sz w:val="28"/>
          <w:szCs w:val="28"/>
        </w:rPr>
        <w:t>endfor</w:t>
      </w:r>
      <w:proofErr w:type="spellEnd"/>
      <w:proofErr w:type="gramEnd"/>
    </w:p>
    <w:p w:rsidR="00C60FCD" w:rsidRPr="009B5F21" w:rsidRDefault="00C60FCD" w:rsidP="009B5F21">
      <w:pPr>
        <w:pStyle w:val="PlainText"/>
        <w:ind w:left="720"/>
        <w:jc w:val="both"/>
        <w:rPr>
          <w:rFonts w:ascii="Times New Roman" w:eastAsia="MS Mincho" w:hAnsi="Times New Roman" w:cs="Times New Roman"/>
          <w:b/>
          <w:sz w:val="28"/>
          <w:szCs w:val="28"/>
        </w:rPr>
      </w:pPr>
      <w:proofErr w:type="gramStart"/>
      <w:r w:rsidRPr="009B5F21">
        <w:rPr>
          <w:rFonts w:ascii="Times New Roman" w:eastAsia="MS Mincho" w:hAnsi="Times New Roman" w:cs="Times New Roman"/>
          <w:sz w:val="28"/>
          <w:szCs w:val="28"/>
        </w:rPr>
        <w:t>return</w:t>
      </w:r>
      <w:proofErr w:type="gramEnd"/>
    </w:p>
    <w:p w:rsidR="00C60FCD" w:rsidRPr="009B5F21" w:rsidRDefault="00C60FCD" w:rsidP="009B5F21">
      <w:pPr>
        <w:pStyle w:val="PlainText"/>
        <w:ind w:left="720"/>
        <w:jc w:val="both"/>
        <w:rPr>
          <w:rFonts w:ascii="Times New Roman" w:eastAsia="MS Mincho" w:hAnsi="Times New Roman" w:cs="Times New Roman"/>
          <w:b/>
          <w:sz w:val="28"/>
          <w:szCs w:val="28"/>
        </w:rPr>
      </w:pPr>
    </w:p>
    <w:p w:rsidR="00C60FCD" w:rsidRPr="009B5F21" w:rsidRDefault="00C60FCD" w:rsidP="009B5F21">
      <w:pPr>
        <w:pStyle w:val="PlainText"/>
        <w:ind w:left="720"/>
        <w:jc w:val="both"/>
        <w:rPr>
          <w:rFonts w:ascii="Times New Roman" w:eastAsia="MS Mincho" w:hAnsi="Times New Roman" w:cs="Times New Roman"/>
          <w:b/>
          <w:sz w:val="28"/>
          <w:szCs w:val="28"/>
        </w:rPr>
      </w:pPr>
    </w:p>
    <w:p w:rsidR="00C60FCD" w:rsidRPr="009B5F21" w:rsidRDefault="00C60FCD" w:rsidP="009B5F21">
      <w:pPr>
        <w:pStyle w:val="Default"/>
        <w:jc w:val="both"/>
        <w:rPr>
          <w:sz w:val="28"/>
          <w:szCs w:val="28"/>
        </w:rPr>
      </w:pPr>
      <w:proofErr w:type="spellStart"/>
      <w:r w:rsidRPr="009B5F21">
        <w:rPr>
          <w:sz w:val="28"/>
          <w:szCs w:val="28"/>
        </w:rPr>
        <w:t>Algorithjm</w:t>
      </w:r>
      <w:proofErr w:type="spellEnd"/>
      <w:r w:rsidRPr="009B5F21">
        <w:rPr>
          <w:sz w:val="28"/>
          <w:szCs w:val="28"/>
        </w:rPr>
        <w:t xml:space="preserve">: </w:t>
      </w:r>
      <w:proofErr w:type="gramStart"/>
      <w:r w:rsidRPr="009B5F21">
        <w:rPr>
          <w:sz w:val="28"/>
          <w:szCs w:val="28"/>
        </w:rPr>
        <w:t>Optimal(</w:t>
      </w:r>
      <w:proofErr w:type="spellStart"/>
      <w:proofErr w:type="gramEnd"/>
      <w:r w:rsidRPr="009B5F21">
        <w:rPr>
          <w:sz w:val="28"/>
          <w:szCs w:val="28"/>
        </w:rPr>
        <w:t>int</w:t>
      </w:r>
      <w:proofErr w:type="spellEnd"/>
      <w:r w:rsidRPr="009B5F21">
        <w:rPr>
          <w:sz w:val="28"/>
          <w:szCs w:val="28"/>
        </w:rPr>
        <w:t xml:space="preserve"> </w:t>
      </w:r>
      <w:proofErr w:type="spellStart"/>
      <w:r w:rsidRPr="009B5F21">
        <w:rPr>
          <w:sz w:val="28"/>
          <w:szCs w:val="28"/>
        </w:rPr>
        <w:t>m,int</w:t>
      </w:r>
      <w:proofErr w:type="spellEnd"/>
      <w:r w:rsidRPr="009B5F21">
        <w:rPr>
          <w:sz w:val="28"/>
          <w:szCs w:val="28"/>
        </w:rPr>
        <w:t xml:space="preserve"> </w:t>
      </w:r>
      <w:proofErr w:type="spellStart"/>
      <w:r w:rsidRPr="009B5F21">
        <w:rPr>
          <w:sz w:val="28"/>
          <w:szCs w:val="28"/>
        </w:rPr>
        <w:t>n,int</w:t>
      </w:r>
      <w:proofErr w:type="spellEnd"/>
      <w:r w:rsidRPr="009B5F21">
        <w:rPr>
          <w:sz w:val="28"/>
          <w:szCs w:val="28"/>
        </w:rPr>
        <w:t xml:space="preserve"> w[],</w:t>
      </w:r>
      <w:proofErr w:type="spellStart"/>
      <w:r w:rsidRPr="009B5F21">
        <w:rPr>
          <w:sz w:val="28"/>
          <w:szCs w:val="28"/>
        </w:rPr>
        <w:t>int</w:t>
      </w:r>
      <w:proofErr w:type="spellEnd"/>
      <w:r w:rsidRPr="009B5F21">
        <w:rPr>
          <w:sz w:val="28"/>
          <w:szCs w:val="28"/>
        </w:rPr>
        <w:t xml:space="preserve"> v[][]) </w:t>
      </w:r>
    </w:p>
    <w:p w:rsidR="00C60FCD" w:rsidRPr="009B5F21" w:rsidRDefault="00C60FCD" w:rsidP="009B5F21">
      <w:pPr>
        <w:pStyle w:val="Default"/>
        <w:jc w:val="both"/>
        <w:rPr>
          <w:sz w:val="28"/>
          <w:szCs w:val="28"/>
        </w:rPr>
      </w:pPr>
    </w:p>
    <w:p w:rsidR="00C60FCD" w:rsidRPr="009B5F21" w:rsidRDefault="00C60FCD" w:rsidP="009B5F21">
      <w:pPr>
        <w:pStyle w:val="Default"/>
        <w:jc w:val="both"/>
        <w:rPr>
          <w:sz w:val="28"/>
          <w:szCs w:val="28"/>
        </w:rPr>
      </w:pPr>
      <w:proofErr w:type="gramStart"/>
      <w:r w:rsidRPr="009B5F21">
        <w:rPr>
          <w:sz w:val="28"/>
          <w:szCs w:val="28"/>
        </w:rPr>
        <w:t>while(</w:t>
      </w:r>
      <w:proofErr w:type="spellStart"/>
      <w:proofErr w:type="gramEnd"/>
      <w:r w:rsidRPr="009B5F21">
        <w:rPr>
          <w:sz w:val="28"/>
          <w:szCs w:val="28"/>
        </w:rPr>
        <w:t>i</w:t>
      </w:r>
      <w:proofErr w:type="spellEnd"/>
      <w:r w:rsidRPr="009B5F21">
        <w:rPr>
          <w:sz w:val="28"/>
          <w:szCs w:val="28"/>
        </w:rPr>
        <w:t xml:space="preserve">!=0&amp;&amp;j!=0) </w:t>
      </w:r>
    </w:p>
    <w:p w:rsidR="00C60FCD" w:rsidRPr="009B5F21" w:rsidRDefault="00C60FCD" w:rsidP="009B5F21">
      <w:pPr>
        <w:pStyle w:val="Default"/>
        <w:jc w:val="both"/>
        <w:rPr>
          <w:sz w:val="28"/>
          <w:szCs w:val="28"/>
        </w:rPr>
      </w:pPr>
      <w:r w:rsidRPr="009B5F21">
        <w:rPr>
          <w:sz w:val="28"/>
          <w:szCs w:val="28"/>
        </w:rPr>
        <w:tab/>
        <w:t xml:space="preserve">{ </w:t>
      </w:r>
    </w:p>
    <w:p w:rsidR="00C60FCD" w:rsidRPr="009B5F21" w:rsidRDefault="00C60FCD" w:rsidP="009B5F21">
      <w:pPr>
        <w:pStyle w:val="Default"/>
        <w:jc w:val="both"/>
        <w:rPr>
          <w:sz w:val="28"/>
          <w:szCs w:val="28"/>
        </w:rPr>
      </w:pPr>
      <w:r w:rsidRPr="009B5F21">
        <w:rPr>
          <w:sz w:val="28"/>
          <w:szCs w:val="28"/>
        </w:rPr>
        <w:tab/>
      </w:r>
      <w:r w:rsidRPr="009B5F21">
        <w:rPr>
          <w:sz w:val="28"/>
          <w:szCs w:val="28"/>
        </w:rPr>
        <w:tab/>
      </w:r>
      <w:proofErr w:type="gramStart"/>
      <w:r w:rsidRPr="009B5F21">
        <w:rPr>
          <w:sz w:val="28"/>
          <w:szCs w:val="28"/>
        </w:rPr>
        <w:t>if(</w:t>
      </w:r>
      <w:proofErr w:type="gramEnd"/>
      <w:r w:rsidRPr="009B5F21">
        <w:rPr>
          <w:sz w:val="28"/>
          <w:szCs w:val="28"/>
        </w:rPr>
        <w:t>v[</w:t>
      </w:r>
      <w:proofErr w:type="spellStart"/>
      <w:r w:rsidRPr="009B5F21">
        <w:rPr>
          <w:sz w:val="28"/>
          <w:szCs w:val="28"/>
        </w:rPr>
        <w:t>i</w:t>
      </w:r>
      <w:proofErr w:type="spellEnd"/>
      <w:r w:rsidRPr="009B5F21">
        <w:rPr>
          <w:sz w:val="28"/>
          <w:szCs w:val="28"/>
        </w:rPr>
        <w:t xml:space="preserve">][j]!=v[i-1][j]) </w:t>
      </w:r>
    </w:p>
    <w:p w:rsidR="00C60FCD" w:rsidRPr="009B5F21" w:rsidRDefault="00C60FCD" w:rsidP="009B5F21">
      <w:pPr>
        <w:pStyle w:val="Default"/>
        <w:jc w:val="both"/>
        <w:rPr>
          <w:sz w:val="28"/>
          <w:szCs w:val="28"/>
        </w:rPr>
      </w:pPr>
      <w:r w:rsidRPr="009B5F21">
        <w:rPr>
          <w:sz w:val="28"/>
          <w:szCs w:val="28"/>
        </w:rPr>
        <w:t xml:space="preserve">{ </w:t>
      </w:r>
    </w:p>
    <w:p w:rsidR="00C60FCD" w:rsidRPr="009B5F21" w:rsidRDefault="00C60FCD" w:rsidP="009B5F21">
      <w:pPr>
        <w:pStyle w:val="Default"/>
        <w:jc w:val="both"/>
        <w:rPr>
          <w:sz w:val="28"/>
          <w:szCs w:val="28"/>
        </w:rPr>
      </w:pPr>
      <w:r w:rsidRPr="009B5F21">
        <w:rPr>
          <w:sz w:val="28"/>
          <w:szCs w:val="28"/>
        </w:rPr>
        <w:tab/>
      </w:r>
      <w:proofErr w:type="gramStart"/>
      <w:r w:rsidRPr="009B5F21">
        <w:rPr>
          <w:sz w:val="28"/>
          <w:szCs w:val="28"/>
        </w:rPr>
        <w:t>x[</w:t>
      </w:r>
      <w:proofErr w:type="spellStart"/>
      <w:proofErr w:type="gramEnd"/>
      <w:r w:rsidRPr="009B5F21">
        <w:rPr>
          <w:sz w:val="28"/>
          <w:szCs w:val="28"/>
        </w:rPr>
        <w:t>i</w:t>
      </w:r>
      <w:proofErr w:type="spellEnd"/>
      <w:r w:rsidRPr="009B5F21">
        <w:rPr>
          <w:sz w:val="28"/>
          <w:szCs w:val="28"/>
        </w:rPr>
        <w:t xml:space="preserve">]=1; </w:t>
      </w:r>
    </w:p>
    <w:p w:rsidR="00C60FCD" w:rsidRPr="009B5F21" w:rsidRDefault="00C60FCD" w:rsidP="009B5F21">
      <w:pPr>
        <w:pStyle w:val="Default"/>
        <w:jc w:val="both"/>
        <w:rPr>
          <w:sz w:val="28"/>
          <w:szCs w:val="28"/>
        </w:rPr>
      </w:pPr>
      <w:r w:rsidRPr="009B5F21">
        <w:rPr>
          <w:sz w:val="28"/>
          <w:szCs w:val="28"/>
        </w:rPr>
        <w:tab/>
        <w:t>j=j-w[</w:t>
      </w:r>
      <w:proofErr w:type="spellStart"/>
      <w:r w:rsidRPr="009B5F21">
        <w:rPr>
          <w:sz w:val="28"/>
          <w:szCs w:val="28"/>
        </w:rPr>
        <w:t>i</w:t>
      </w:r>
      <w:proofErr w:type="spellEnd"/>
      <w:r w:rsidRPr="009B5F21">
        <w:rPr>
          <w:sz w:val="28"/>
          <w:szCs w:val="28"/>
        </w:rPr>
        <w:t xml:space="preserve">]; </w:t>
      </w:r>
    </w:p>
    <w:p w:rsidR="00C60FCD" w:rsidRPr="009B5F21" w:rsidRDefault="00C60FCD" w:rsidP="009B5F21">
      <w:pPr>
        <w:pStyle w:val="Default"/>
        <w:jc w:val="both"/>
        <w:rPr>
          <w:sz w:val="28"/>
          <w:szCs w:val="28"/>
        </w:rPr>
      </w:pPr>
      <w:r w:rsidRPr="009B5F21">
        <w:rPr>
          <w:sz w:val="28"/>
          <w:szCs w:val="28"/>
        </w:rPr>
        <w:t xml:space="preserve">} </w:t>
      </w:r>
    </w:p>
    <w:p w:rsidR="00C60FCD" w:rsidRPr="009B5F21" w:rsidRDefault="00C60FCD" w:rsidP="009B5F21">
      <w:pPr>
        <w:pStyle w:val="Default"/>
        <w:jc w:val="both"/>
        <w:rPr>
          <w:sz w:val="28"/>
          <w:szCs w:val="28"/>
        </w:rPr>
      </w:pPr>
      <w:proofErr w:type="spellStart"/>
      <w:r w:rsidRPr="009B5F21">
        <w:rPr>
          <w:sz w:val="28"/>
          <w:szCs w:val="28"/>
        </w:rPr>
        <w:t>i</w:t>
      </w:r>
      <w:proofErr w:type="spellEnd"/>
      <w:r w:rsidRPr="009B5F21">
        <w:rPr>
          <w:sz w:val="28"/>
          <w:szCs w:val="28"/>
        </w:rPr>
        <w:t xml:space="preserve">=i-1; </w:t>
      </w:r>
    </w:p>
    <w:p w:rsidR="00C60FCD" w:rsidRPr="009B5F21" w:rsidRDefault="00C60FCD" w:rsidP="009B5F21">
      <w:pPr>
        <w:pStyle w:val="Default"/>
        <w:jc w:val="both"/>
        <w:rPr>
          <w:sz w:val="28"/>
          <w:szCs w:val="28"/>
        </w:rPr>
      </w:pPr>
      <w:r w:rsidRPr="009B5F21">
        <w:rPr>
          <w:sz w:val="28"/>
          <w:szCs w:val="28"/>
        </w:rPr>
        <w:lastRenderedPageBreak/>
        <w:t>}</w:t>
      </w:r>
    </w:p>
    <w:p w:rsidR="00C60FCD" w:rsidRPr="009B5F21" w:rsidRDefault="00C60FCD" w:rsidP="009B5F21">
      <w:pPr>
        <w:pStyle w:val="PlainText"/>
        <w:ind w:left="720"/>
        <w:jc w:val="both"/>
        <w:rPr>
          <w:rFonts w:ascii="Times New Roman" w:eastAsia="MS Mincho" w:hAnsi="Times New Roman" w:cs="Times New Roman"/>
          <w:b/>
          <w:sz w:val="28"/>
          <w:szCs w:val="28"/>
        </w:rPr>
      </w:pPr>
    </w:p>
    <w:p w:rsidR="00C60FCD" w:rsidRPr="009B5F21" w:rsidRDefault="00C60FCD" w:rsidP="009B5F21">
      <w:pPr>
        <w:pStyle w:val="PlainText"/>
        <w:ind w:left="720"/>
        <w:jc w:val="both"/>
        <w:rPr>
          <w:rFonts w:ascii="Times New Roman" w:eastAsia="MS Mincho" w:hAnsi="Times New Roman" w:cs="Times New Roman"/>
          <w:b/>
          <w:sz w:val="28"/>
          <w:szCs w:val="28"/>
        </w:rPr>
      </w:pPr>
    </w:p>
    <w:p w:rsidR="00C60FCD" w:rsidRPr="009B5F21" w:rsidRDefault="00C60FCD" w:rsidP="009B5F21">
      <w:pPr>
        <w:pStyle w:val="PlainText"/>
        <w:ind w:left="720"/>
        <w:jc w:val="both"/>
        <w:rPr>
          <w:rFonts w:ascii="Times New Roman" w:hAnsi="Times New Roman" w:cs="Times New Roman"/>
          <w:b/>
          <w:sz w:val="28"/>
          <w:szCs w:val="28"/>
        </w:rPr>
      </w:pPr>
      <w:r w:rsidRPr="009B5F21">
        <w:rPr>
          <w:rFonts w:ascii="Times New Roman" w:eastAsia="MS Mincho" w:hAnsi="Times New Roman" w:cs="Times New Roman"/>
          <w:b/>
          <w:sz w:val="28"/>
          <w:szCs w:val="28"/>
        </w:rPr>
        <w:t>Time</w:t>
      </w:r>
      <w:r w:rsidRPr="009B5F21">
        <w:rPr>
          <w:rFonts w:ascii="Times New Roman" w:hAnsi="Times New Roman" w:cs="Times New Roman"/>
          <w:b/>
          <w:sz w:val="28"/>
          <w:szCs w:val="28"/>
        </w:rPr>
        <w:t xml:space="preserve"> </w:t>
      </w:r>
      <w:proofErr w:type="gramStart"/>
      <w:r w:rsidRPr="009B5F21">
        <w:rPr>
          <w:rFonts w:ascii="Times New Roman" w:hAnsi="Times New Roman" w:cs="Times New Roman"/>
          <w:b/>
          <w:sz w:val="28"/>
          <w:szCs w:val="28"/>
        </w:rPr>
        <w:t>complexity :</w:t>
      </w:r>
      <w:proofErr w:type="gramEnd"/>
      <w:r w:rsidRPr="009B5F21">
        <w:rPr>
          <w:rFonts w:ascii="Times New Roman" w:hAnsi="Times New Roman" w:cs="Times New Roman"/>
          <w:b/>
          <w:sz w:val="28"/>
          <w:szCs w:val="28"/>
        </w:rPr>
        <w:t xml:space="preserve"> </w:t>
      </w:r>
      <w:r w:rsidRPr="009B5F21">
        <w:rPr>
          <w:rFonts w:ascii="Times New Roman" w:eastAsia="MS Mincho" w:hAnsi="Times New Roman" w:cs="Times New Roman"/>
          <w:sz w:val="28"/>
          <w:szCs w:val="28"/>
        </w:rPr>
        <w:t>Ə(</w:t>
      </w:r>
      <w:proofErr w:type="spellStart"/>
      <w:r w:rsidRPr="009B5F21">
        <w:rPr>
          <w:rFonts w:ascii="Times New Roman" w:eastAsia="MS Mincho" w:hAnsi="Times New Roman" w:cs="Times New Roman"/>
          <w:sz w:val="28"/>
          <w:szCs w:val="28"/>
        </w:rPr>
        <w:t>mn</w:t>
      </w:r>
      <w:proofErr w:type="spellEnd"/>
      <w:r w:rsidRPr="009B5F21">
        <w:rPr>
          <w:rFonts w:ascii="Times New Roman" w:eastAsia="MS Mincho" w:hAnsi="Times New Roman" w:cs="Times New Roman"/>
          <w:sz w:val="28"/>
          <w:szCs w:val="28"/>
        </w:rPr>
        <w:t>)</w:t>
      </w:r>
    </w:p>
    <w:p w:rsidR="00300DC8" w:rsidRPr="009B5F21" w:rsidRDefault="00300DC8" w:rsidP="009B5F21">
      <w:pPr>
        <w:jc w:val="both"/>
        <w:rPr>
          <w:rFonts w:ascii="Times New Roman" w:hAnsi="Times New Roman" w:cs="Times New Roman"/>
          <w:sz w:val="28"/>
          <w:szCs w:val="28"/>
        </w:rPr>
      </w:pPr>
    </w:p>
    <w:p w:rsidR="00C60FCD" w:rsidRPr="009B5F21" w:rsidRDefault="00C60FCD" w:rsidP="009B5F21">
      <w:pPr>
        <w:jc w:val="both"/>
        <w:rPr>
          <w:rFonts w:ascii="Times New Roman" w:hAnsi="Times New Roman" w:cs="Times New Roman"/>
          <w:sz w:val="28"/>
          <w:szCs w:val="28"/>
        </w:rPr>
      </w:pPr>
    </w:p>
    <w:p w:rsidR="00C60FCD" w:rsidRPr="009B5F21" w:rsidRDefault="00C60FCD" w:rsidP="009B5F21">
      <w:pPr>
        <w:jc w:val="both"/>
        <w:rPr>
          <w:rFonts w:ascii="Times New Roman" w:hAnsi="Times New Roman" w:cs="Times New Roman"/>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USING: b. Greedy Method</w:t>
      </w:r>
    </w:p>
    <w:p w:rsidR="00C60FCD" w:rsidRPr="009B5F21" w:rsidRDefault="00C60FCD"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C60FCD" w:rsidRPr="009B5F21" w:rsidRDefault="00C60FCD" w:rsidP="009B5F21">
      <w:pPr>
        <w:pStyle w:val="Heading2"/>
        <w:shd w:val="clear" w:color="auto" w:fill="FFFFFF"/>
        <w:spacing w:before="0"/>
        <w:jc w:val="both"/>
        <w:textAlignment w:val="baseline"/>
        <w:rPr>
          <w:color w:val="303030"/>
          <w:sz w:val="28"/>
          <w:szCs w:val="28"/>
        </w:rPr>
      </w:pPr>
      <w:r w:rsidRPr="009B5F21">
        <w:rPr>
          <w:rStyle w:val="Strong"/>
          <w:color w:val="303030"/>
          <w:sz w:val="28"/>
          <w:szCs w:val="28"/>
          <w:u w:val="single"/>
        </w:rPr>
        <w:t>Fractional Knapsack Problem-</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In Fractional Knapsack Problem,</w:t>
      </w:r>
    </w:p>
    <w:p w:rsidR="00C60FCD" w:rsidRPr="009B5F21" w:rsidRDefault="00C60FCD" w:rsidP="009B5F21">
      <w:p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As the name suggests, items are divisible here.</w:t>
      </w:r>
    </w:p>
    <w:p w:rsidR="00C60FCD" w:rsidRPr="009B5F21" w:rsidRDefault="00C60FCD" w:rsidP="009B5F21">
      <w:p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We can even put the fraction of any item into the knapsack if taking the complete item is not possible.</w:t>
      </w:r>
    </w:p>
    <w:p w:rsidR="00C60FCD" w:rsidRPr="009B5F21" w:rsidRDefault="00C60FCD" w:rsidP="009B5F21">
      <w:p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It is solved using Greedy Method.</w:t>
      </w:r>
    </w:p>
    <w:p w:rsidR="00C60FCD" w:rsidRPr="009B5F21" w:rsidRDefault="00C60FCD" w:rsidP="009B5F21">
      <w:pPr>
        <w:pStyle w:val="NormalWeb"/>
        <w:shd w:val="clear" w:color="auto" w:fill="FFFFFF"/>
        <w:spacing w:before="42" w:after="127"/>
        <w:ind w:left="720"/>
        <w:jc w:val="both"/>
        <w:textAlignment w:val="baseline"/>
        <w:rPr>
          <w:color w:val="303030"/>
          <w:sz w:val="28"/>
          <w:szCs w:val="28"/>
        </w:rPr>
      </w:pPr>
      <w:r w:rsidRPr="009B5F21">
        <w:rPr>
          <w:color w:val="303030"/>
          <w:sz w:val="28"/>
          <w:szCs w:val="28"/>
        </w:rPr>
        <w:t>Fractional knapsack problem is solved using greedy method in the following steps-</w:t>
      </w:r>
    </w:p>
    <w:p w:rsidR="00C60FCD" w:rsidRPr="009B5F21" w:rsidRDefault="00C60FCD" w:rsidP="009B5F21">
      <w:pPr>
        <w:pStyle w:val="Heading3"/>
        <w:shd w:val="clear" w:color="auto" w:fill="FFFFFF"/>
        <w:spacing w:before="0"/>
        <w:ind w:left="720"/>
        <w:jc w:val="both"/>
        <w:textAlignment w:val="baseline"/>
        <w:rPr>
          <w:rFonts w:ascii="Times New Roman" w:hAnsi="Times New Roman" w:cs="Times New Roman"/>
          <w:color w:val="303030"/>
          <w:sz w:val="28"/>
          <w:szCs w:val="28"/>
        </w:rPr>
      </w:pPr>
      <w:r w:rsidRPr="009B5F21">
        <w:rPr>
          <w:rStyle w:val="Strong"/>
          <w:rFonts w:ascii="Times New Roman" w:hAnsi="Times New Roman" w:cs="Times New Roman"/>
          <w:b w:val="0"/>
          <w:bCs w:val="0"/>
          <w:color w:val="303030"/>
          <w:sz w:val="28"/>
          <w:szCs w:val="28"/>
        </w:rPr>
        <w:t>Step-01:</w:t>
      </w:r>
    </w:p>
    <w:p w:rsidR="00C60FCD" w:rsidRPr="009B5F21" w:rsidRDefault="00C60FCD" w:rsidP="009B5F21">
      <w:pPr>
        <w:pStyle w:val="NormalWeb"/>
        <w:shd w:val="clear" w:color="auto" w:fill="FFFFFF"/>
        <w:spacing w:before="42" w:after="127"/>
        <w:ind w:left="720"/>
        <w:jc w:val="both"/>
        <w:textAlignment w:val="baseline"/>
        <w:rPr>
          <w:color w:val="303030"/>
          <w:sz w:val="28"/>
          <w:szCs w:val="28"/>
        </w:rPr>
      </w:pPr>
      <w:r w:rsidRPr="009B5F21">
        <w:rPr>
          <w:color w:val="303030"/>
          <w:sz w:val="28"/>
          <w:szCs w:val="28"/>
        </w:rPr>
        <w:t> For each item, compute its value / weight ratio.</w:t>
      </w:r>
    </w:p>
    <w:p w:rsidR="00C60FCD" w:rsidRPr="009B5F21" w:rsidRDefault="00C60FCD" w:rsidP="009B5F21">
      <w:pPr>
        <w:pStyle w:val="NormalWeb"/>
        <w:shd w:val="clear" w:color="auto" w:fill="FFFFFF"/>
        <w:spacing w:before="42" w:after="127"/>
        <w:ind w:left="720"/>
        <w:jc w:val="both"/>
        <w:textAlignment w:val="baseline"/>
        <w:rPr>
          <w:ins w:id="12" w:author="Unknown"/>
          <w:color w:val="303030"/>
          <w:sz w:val="28"/>
          <w:szCs w:val="28"/>
        </w:rPr>
      </w:pPr>
      <w:ins w:id="13" w:author="Unknown">
        <w:r w:rsidRPr="009B5F21">
          <w:rPr>
            <w:color w:val="303030"/>
            <w:sz w:val="28"/>
            <w:szCs w:val="28"/>
          </w:rPr>
          <w:t> </w:t>
        </w:r>
      </w:ins>
      <w:r w:rsidRPr="009B5F21">
        <w:rPr>
          <w:color w:val="303030"/>
          <w:sz w:val="28"/>
          <w:szCs w:val="28"/>
        </w:rPr>
        <w:t>S</w:t>
      </w:r>
      <w:ins w:id="14" w:author="Unknown">
        <w:r w:rsidRPr="009B5F21">
          <w:rPr>
            <w:rStyle w:val="Strong"/>
            <w:color w:val="303030"/>
            <w:sz w:val="28"/>
            <w:szCs w:val="28"/>
          </w:rPr>
          <w:t>tep-02:</w:t>
        </w:r>
      </w:ins>
    </w:p>
    <w:p w:rsidR="00C60FCD" w:rsidRPr="009B5F21" w:rsidRDefault="00C60FCD" w:rsidP="009B5F21">
      <w:pPr>
        <w:pStyle w:val="NormalWeb"/>
        <w:shd w:val="clear" w:color="auto" w:fill="FFFFFF"/>
        <w:spacing w:before="42" w:after="127"/>
        <w:ind w:left="720"/>
        <w:jc w:val="both"/>
        <w:textAlignment w:val="baseline"/>
        <w:rPr>
          <w:ins w:id="15" w:author="Unknown"/>
          <w:color w:val="303030"/>
          <w:sz w:val="28"/>
          <w:szCs w:val="28"/>
        </w:rPr>
      </w:pPr>
      <w:ins w:id="16" w:author="Unknown">
        <w:r w:rsidRPr="009B5F21">
          <w:rPr>
            <w:color w:val="303030"/>
            <w:sz w:val="28"/>
            <w:szCs w:val="28"/>
          </w:rPr>
          <w:t> Arrange all the items in decreasing order of their value / weight ratio.</w:t>
        </w:r>
      </w:ins>
    </w:p>
    <w:p w:rsidR="00C60FCD" w:rsidRPr="009B5F21" w:rsidRDefault="00C60FCD" w:rsidP="009B5F21">
      <w:pPr>
        <w:pStyle w:val="NormalWeb"/>
        <w:shd w:val="clear" w:color="auto" w:fill="FFFFFF"/>
        <w:spacing w:before="42" w:after="127"/>
        <w:ind w:left="720"/>
        <w:jc w:val="both"/>
        <w:textAlignment w:val="baseline"/>
        <w:rPr>
          <w:ins w:id="17" w:author="Unknown"/>
          <w:color w:val="303030"/>
          <w:sz w:val="28"/>
          <w:szCs w:val="28"/>
        </w:rPr>
      </w:pPr>
      <w:ins w:id="18" w:author="Unknown">
        <w:r w:rsidRPr="009B5F21">
          <w:rPr>
            <w:color w:val="303030"/>
            <w:sz w:val="28"/>
            <w:szCs w:val="28"/>
          </w:rPr>
          <w:t> </w:t>
        </w:r>
        <w:r w:rsidRPr="009B5F21">
          <w:rPr>
            <w:rStyle w:val="Strong"/>
            <w:color w:val="303030"/>
            <w:sz w:val="28"/>
            <w:szCs w:val="28"/>
          </w:rPr>
          <w:t>Step-03:</w:t>
        </w:r>
      </w:ins>
    </w:p>
    <w:p w:rsidR="00C60FCD" w:rsidRPr="009B5F21" w:rsidRDefault="00C60FCD" w:rsidP="009B5F21">
      <w:pPr>
        <w:pStyle w:val="NormalWeb"/>
        <w:shd w:val="clear" w:color="auto" w:fill="FFFFFF"/>
        <w:spacing w:before="42" w:after="127"/>
        <w:ind w:left="720"/>
        <w:jc w:val="both"/>
        <w:textAlignment w:val="baseline"/>
        <w:rPr>
          <w:ins w:id="19" w:author="Unknown"/>
          <w:color w:val="303030"/>
          <w:sz w:val="28"/>
          <w:szCs w:val="28"/>
        </w:rPr>
      </w:pPr>
      <w:ins w:id="20" w:author="Unknown">
        <w:r w:rsidRPr="009B5F21">
          <w:rPr>
            <w:color w:val="303030"/>
            <w:sz w:val="28"/>
            <w:szCs w:val="28"/>
          </w:rPr>
          <w:t> </w:t>
        </w:r>
      </w:ins>
      <w:proofErr w:type="gramStart"/>
      <w:r w:rsidRPr="009B5F21">
        <w:rPr>
          <w:color w:val="303030"/>
          <w:sz w:val="28"/>
          <w:szCs w:val="28"/>
        </w:rPr>
        <w:t>s</w:t>
      </w:r>
      <w:ins w:id="21" w:author="Unknown">
        <w:r w:rsidRPr="009B5F21">
          <w:rPr>
            <w:color w:val="303030"/>
            <w:sz w:val="28"/>
            <w:szCs w:val="28"/>
          </w:rPr>
          <w:t>tart</w:t>
        </w:r>
        <w:proofErr w:type="gramEnd"/>
        <w:r w:rsidRPr="009B5F21">
          <w:rPr>
            <w:color w:val="303030"/>
            <w:sz w:val="28"/>
            <w:szCs w:val="28"/>
          </w:rPr>
          <w:t xml:space="preserve"> putting the items into the knapsack beginning from the item with the highest ratio.</w:t>
        </w:r>
      </w:ins>
    </w:p>
    <w:p w:rsidR="00C60FCD" w:rsidRPr="009B5F21" w:rsidRDefault="00C60FCD" w:rsidP="009B5F21">
      <w:pPr>
        <w:pStyle w:val="NormalWeb"/>
        <w:shd w:val="clear" w:color="auto" w:fill="FFFFFF"/>
        <w:spacing w:before="42" w:after="127"/>
        <w:ind w:left="720"/>
        <w:jc w:val="both"/>
        <w:textAlignment w:val="baseline"/>
        <w:rPr>
          <w:ins w:id="22" w:author="Unknown"/>
          <w:color w:val="303030"/>
          <w:sz w:val="28"/>
          <w:szCs w:val="28"/>
        </w:rPr>
      </w:pPr>
      <w:ins w:id="23" w:author="Unknown">
        <w:r w:rsidRPr="009B5F21">
          <w:rPr>
            <w:color w:val="303030"/>
            <w:sz w:val="28"/>
            <w:szCs w:val="28"/>
          </w:rPr>
          <w:t>Put as many items as you can into the knapsack.</w:t>
        </w:r>
      </w:ins>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Find the optimal solution for the fractional knapsack problem making use of greedy approach. Consider-</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lastRenderedPageBreak/>
        <w:t>n = 5</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w = 60 kg</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 xml:space="preserve">(w1, w2, w3, w4, w5) = (5, 10, 15, 22, </w:t>
      </w:r>
      <w:proofErr w:type="gramStart"/>
      <w:r w:rsidRPr="009B5F21">
        <w:rPr>
          <w:rFonts w:ascii="Times New Roman" w:eastAsia="Times New Roman" w:hAnsi="Times New Roman" w:cs="Times New Roman"/>
          <w:color w:val="303030"/>
          <w:sz w:val="28"/>
          <w:szCs w:val="28"/>
        </w:rPr>
        <w:t>25</w:t>
      </w:r>
      <w:proofErr w:type="gramEnd"/>
      <w:r w:rsidRPr="009B5F21">
        <w:rPr>
          <w:rFonts w:ascii="Times New Roman" w:eastAsia="Times New Roman" w:hAnsi="Times New Roman" w:cs="Times New Roman"/>
          <w:color w:val="303030"/>
          <w:sz w:val="28"/>
          <w:szCs w:val="28"/>
        </w:rPr>
        <w:t>)</w:t>
      </w:r>
    </w:p>
    <w:p w:rsidR="00C60FCD" w:rsidRPr="009B5F21" w:rsidRDefault="00C60FCD" w:rsidP="009B5F21">
      <w:pPr>
        <w:shd w:val="clear" w:color="auto" w:fill="FFFFFF"/>
        <w:spacing w:before="42" w:after="127" w:line="240" w:lineRule="auto"/>
        <w:jc w:val="both"/>
        <w:textAlignment w:val="baseline"/>
        <w:rPr>
          <w:rFonts w:ascii="Times New Roman" w:eastAsia="Times New Roman" w:hAnsi="Times New Roman" w:cs="Times New Roman"/>
          <w:color w:val="303030"/>
          <w:sz w:val="28"/>
          <w:szCs w:val="28"/>
        </w:rPr>
      </w:pPr>
      <w:r w:rsidRPr="009B5F21">
        <w:rPr>
          <w:rFonts w:ascii="Times New Roman" w:eastAsia="Times New Roman" w:hAnsi="Times New Roman" w:cs="Times New Roman"/>
          <w:color w:val="303030"/>
          <w:sz w:val="28"/>
          <w:szCs w:val="28"/>
        </w:rPr>
        <w:t xml:space="preserve">(b1, b2, b3, b4, b5) = (30, 40, 45, 77, </w:t>
      </w:r>
      <w:proofErr w:type="gramStart"/>
      <w:r w:rsidRPr="009B5F21">
        <w:rPr>
          <w:rFonts w:ascii="Times New Roman" w:eastAsia="Times New Roman" w:hAnsi="Times New Roman" w:cs="Times New Roman"/>
          <w:color w:val="303030"/>
          <w:sz w:val="28"/>
          <w:szCs w:val="28"/>
        </w:rPr>
        <w:t>90</w:t>
      </w:r>
      <w:proofErr w:type="gramEnd"/>
      <w:r w:rsidRPr="009B5F21">
        <w:rPr>
          <w:rFonts w:ascii="Times New Roman" w:eastAsia="Times New Roman" w:hAnsi="Times New Roman" w:cs="Times New Roman"/>
          <w:color w:val="303030"/>
          <w:sz w:val="28"/>
          <w:szCs w:val="28"/>
        </w:rPr>
        <w:t>)</w:t>
      </w:r>
    </w:p>
    <w:p w:rsidR="00C60FCD" w:rsidRPr="009B5F21" w:rsidRDefault="00C60FCD" w:rsidP="009B5F21">
      <w:pPr>
        <w:pStyle w:val="Heading2"/>
        <w:shd w:val="clear" w:color="auto" w:fill="FFFFFF"/>
        <w:spacing w:before="0"/>
        <w:jc w:val="both"/>
        <w:textAlignment w:val="baseline"/>
        <w:rPr>
          <w:color w:val="303030"/>
          <w:sz w:val="28"/>
          <w:szCs w:val="28"/>
        </w:rPr>
      </w:pPr>
      <w:r w:rsidRPr="009B5F21">
        <w:rPr>
          <w:rStyle w:val="Strong"/>
          <w:color w:val="303030"/>
          <w:sz w:val="28"/>
          <w:szCs w:val="28"/>
          <w:u w:val="single"/>
        </w:rPr>
        <w:t>Solution-</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r w:rsidRPr="009B5F21">
        <w:rPr>
          <w:rStyle w:val="Strong"/>
          <w:b w:val="0"/>
          <w:bCs w:val="0"/>
          <w:color w:val="303030"/>
          <w:sz w:val="28"/>
          <w:szCs w:val="28"/>
          <w:u w:val="single"/>
        </w:rPr>
        <w:t>Step-01:</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Compute the value / weight ratio for each item-</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tbl>
      <w:tblPr>
        <w:tblW w:w="2853" w:type="dxa"/>
        <w:shd w:val="clear" w:color="auto" w:fill="FFFFFF"/>
        <w:tblCellMar>
          <w:top w:w="15" w:type="dxa"/>
          <w:left w:w="15" w:type="dxa"/>
          <w:bottom w:w="15" w:type="dxa"/>
          <w:right w:w="15" w:type="dxa"/>
        </w:tblCellMar>
        <w:tblLook w:val="04A0" w:firstRow="1" w:lastRow="0" w:firstColumn="1" w:lastColumn="0" w:noHBand="0" w:noVBand="1"/>
      </w:tblPr>
      <w:tblGrid>
        <w:gridCol w:w="881"/>
        <w:gridCol w:w="1084"/>
        <w:gridCol w:w="912"/>
        <w:gridCol w:w="866"/>
      </w:tblGrid>
      <w:tr w:rsidR="00C60FCD" w:rsidRPr="009B5F21" w:rsidTr="00716F84">
        <w:tc>
          <w:tcPr>
            <w:tcW w:w="672"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Style w:val="Strong"/>
                <w:rFonts w:ascii="Times New Roman" w:hAnsi="Times New Roman" w:cs="Times New Roman"/>
                <w:color w:val="303030"/>
                <w:sz w:val="28"/>
                <w:szCs w:val="28"/>
              </w:rPr>
              <w:t>Items</w:t>
            </w:r>
          </w:p>
        </w:tc>
        <w:tc>
          <w:tcPr>
            <w:tcW w:w="791"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Style w:val="Strong"/>
                <w:rFonts w:ascii="Times New Roman" w:hAnsi="Times New Roman" w:cs="Times New Roman"/>
                <w:color w:val="303030"/>
                <w:sz w:val="28"/>
                <w:szCs w:val="28"/>
              </w:rPr>
              <w:t>Weight</w:t>
            </w:r>
          </w:p>
        </w:tc>
        <w:tc>
          <w:tcPr>
            <w:tcW w:w="673"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Style w:val="Strong"/>
                <w:rFonts w:ascii="Times New Roman" w:hAnsi="Times New Roman" w:cs="Times New Roman"/>
                <w:color w:val="303030"/>
                <w:sz w:val="28"/>
                <w:szCs w:val="28"/>
              </w:rPr>
              <w:t>Value</w:t>
            </w:r>
          </w:p>
        </w:tc>
        <w:tc>
          <w:tcPr>
            <w:tcW w:w="707"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Style w:val="Strong"/>
                <w:rFonts w:ascii="Times New Roman" w:hAnsi="Times New Roman" w:cs="Times New Roman"/>
                <w:color w:val="303030"/>
                <w:sz w:val="28"/>
                <w:szCs w:val="28"/>
              </w:rPr>
              <w:t>Ratio</w:t>
            </w:r>
          </w:p>
        </w:tc>
      </w:tr>
      <w:tr w:rsidR="00C60FCD" w:rsidRPr="009B5F21" w:rsidTr="00716F84">
        <w:tc>
          <w:tcPr>
            <w:tcW w:w="672"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1</w:t>
            </w:r>
          </w:p>
        </w:tc>
        <w:tc>
          <w:tcPr>
            <w:tcW w:w="791"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5</w:t>
            </w:r>
          </w:p>
        </w:tc>
        <w:tc>
          <w:tcPr>
            <w:tcW w:w="673"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30</w:t>
            </w:r>
          </w:p>
        </w:tc>
        <w:tc>
          <w:tcPr>
            <w:tcW w:w="707"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6</w:t>
            </w:r>
          </w:p>
        </w:tc>
      </w:tr>
      <w:tr w:rsidR="00C60FCD" w:rsidRPr="009B5F21" w:rsidTr="00716F84">
        <w:tc>
          <w:tcPr>
            <w:tcW w:w="672"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2</w:t>
            </w:r>
          </w:p>
        </w:tc>
        <w:tc>
          <w:tcPr>
            <w:tcW w:w="791"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10</w:t>
            </w:r>
          </w:p>
        </w:tc>
        <w:tc>
          <w:tcPr>
            <w:tcW w:w="673"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40</w:t>
            </w:r>
          </w:p>
        </w:tc>
        <w:tc>
          <w:tcPr>
            <w:tcW w:w="707"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4</w:t>
            </w:r>
          </w:p>
        </w:tc>
      </w:tr>
      <w:tr w:rsidR="00C60FCD" w:rsidRPr="009B5F21" w:rsidTr="00716F84">
        <w:tc>
          <w:tcPr>
            <w:tcW w:w="672"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3</w:t>
            </w:r>
          </w:p>
        </w:tc>
        <w:tc>
          <w:tcPr>
            <w:tcW w:w="791"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15</w:t>
            </w:r>
          </w:p>
        </w:tc>
        <w:tc>
          <w:tcPr>
            <w:tcW w:w="673"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45</w:t>
            </w:r>
          </w:p>
        </w:tc>
        <w:tc>
          <w:tcPr>
            <w:tcW w:w="707"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3</w:t>
            </w:r>
          </w:p>
        </w:tc>
      </w:tr>
      <w:tr w:rsidR="00C60FCD" w:rsidRPr="009B5F21" w:rsidTr="00716F84">
        <w:tc>
          <w:tcPr>
            <w:tcW w:w="672"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4</w:t>
            </w:r>
          </w:p>
        </w:tc>
        <w:tc>
          <w:tcPr>
            <w:tcW w:w="791"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22</w:t>
            </w:r>
          </w:p>
        </w:tc>
        <w:tc>
          <w:tcPr>
            <w:tcW w:w="673"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77</w:t>
            </w:r>
          </w:p>
        </w:tc>
        <w:tc>
          <w:tcPr>
            <w:tcW w:w="707"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3.5</w:t>
            </w:r>
          </w:p>
        </w:tc>
      </w:tr>
      <w:tr w:rsidR="00C60FCD" w:rsidRPr="009B5F21" w:rsidTr="00716F84">
        <w:tc>
          <w:tcPr>
            <w:tcW w:w="672"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5</w:t>
            </w:r>
          </w:p>
        </w:tc>
        <w:tc>
          <w:tcPr>
            <w:tcW w:w="791"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25</w:t>
            </w:r>
          </w:p>
        </w:tc>
        <w:tc>
          <w:tcPr>
            <w:tcW w:w="673"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90</w:t>
            </w:r>
          </w:p>
        </w:tc>
        <w:tc>
          <w:tcPr>
            <w:tcW w:w="707"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3.6</w:t>
            </w:r>
          </w:p>
        </w:tc>
      </w:tr>
    </w:tbl>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r w:rsidRPr="009B5F21">
        <w:rPr>
          <w:rStyle w:val="Strong"/>
          <w:b w:val="0"/>
          <w:bCs w:val="0"/>
          <w:color w:val="303030"/>
          <w:sz w:val="28"/>
          <w:szCs w:val="28"/>
          <w:u w:val="single"/>
        </w:rPr>
        <w:t>Step-02:</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Sort all the items in decreasing order of their value / weight ratio-</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r w:rsidRPr="009B5F21">
        <w:rPr>
          <w:rStyle w:val="Strong"/>
          <w:color w:val="303030"/>
          <w:sz w:val="28"/>
          <w:szCs w:val="28"/>
        </w:rPr>
        <w:t>I1 I2 I5 I4 I3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(6) (4) (3.6) (3.5) (3)</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r w:rsidRPr="009B5F21">
        <w:rPr>
          <w:rStyle w:val="Strong"/>
          <w:b w:val="0"/>
          <w:bCs w:val="0"/>
          <w:color w:val="303030"/>
          <w:sz w:val="28"/>
          <w:szCs w:val="28"/>
          <w:u w:val="single"/>
        </w:rPr>
        <w:t>Step-03</w:t>
      </w: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lastRenderedPageBreak/>
        <w:t>Start filling the knapsack by putting the items into it one by one.</w:t>
      </w:r>
    </w:p>
    <w:tbl>
      <w:tblPr>
        <w:tblW w:w="3419" w:type="dxa"/>
        <w:shd w:val="clear" w:color="auto" w:fill="FFFFFF"/>
        <w:tblCellMar>
          <w:top w:w="15" w:type="dxa"/>
          <w:left w:w="15" w:type="dxa"/>
          <w:bottom w:w="15" w:type="dxa"/>
          <w:right w:w="15" w:type="dxa"/>
        </w:tblCellMar>
        <w:tblLook w:val="04A0" w:firstRow="1" w:lastRow="0" w:firstColumn="1" w:lastColumn="0" w:noHBand="0" w:noVBand="1"/>
      </w:tblPr>
      <w:tblGrid>
        <w:gridCol w:w="1481"/>
        <w:gridCol w:w="1714"/>
        <w:gridCol w:w="757"/>
      </w:tblGrid>
      <w:tr w:rsidR="00C60FCD" w:rsidRPr="009B5F21" w:rsidTr="004A5578">
        <w:trPr>
          <w:trHeight w:val="614"/>
        </w:trPr>
        <w:tc>
          <w:tcPr>
            <w:tcW w:w="124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 </w:t>
            </w:r>
            <w:r w:rsidRPr="009B5F21">
              <w:rPr>
                <w:rStyle w:val="Strong"/>
                <w:rFonts w:ascii="Times New Roman" w:hAnsi="Times New Roman" w:cs="Times New Roman"/>
                <w:color w:val="303030"/>
                <w:sz w:val="28"/>
                <w:szCs w:val="28"/>
              </w:rPr>
              <w:t>Knapsack Weight</w:t>
            </w:r>
          </w:p>
        </w:tc>
        <w:tc>
          <w:tcPr>
            <w:tcW w:w="150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Style w:val="Strong"/>
                <w:rFonts w:ascii="Times New Roman" w:hAnsi="Times New Roman" w:cs="Times New Roman"/>
                <w:color w:val="303030"/>
                <w:sz w:val="28"/>
                <w:szCs w:val="28"/>
              </w:rPr>
              <w:t>Items in Knapsack</w:t>
            </w:r>
          </w:p>
        </w:tc>
        <w:tc>
          <w:tcPr>
            <w:tcW w:w="679"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Style w:val="Strong"/>
                <w:rFonts w:ascii="Times New Roman" w:hAnsi="Times New Roman" w:cs="Times New Roman"/>
                <w:color w:val="303030"/>
                <w:sz w:val="28"/>
                <w:szCs w:val="28"/>
              </w:rPr>
              <w:t>Cost</w:t>
            </w:r>
          </w:p>
        </w:tc>
      </w:tr>
      <w:tr w:rsidR="00C60FCD" w:rsidRPr="009B5F21" w:rsidTr="004A5578">
        <w:trPr>
          <w:trHeight w:val="233"/>
        </w:trPr>
        <w:tc>
          <w:tcPr>
            <w:tcW w:w="124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60</w:t>
            </w:r>
          </w:p>
        </w:tc>
        <w:tc>
          <w:tcPr>
            <w:tcW w:w="150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Ø</w:t>
            </w:r>
          </w:p>
        </w:tc>
        <w:tc>
          <w:tcPr>
            <w:tcW w:w="679"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0</w:t>
            </w:r>
          </w:p>
        </w:tc>
      </w:tr>
      <w:tr w:rsidR="00C60FCD" w:rsidRPr="009B5F21" w:rsidTr="004A5578">
        <w:trPr>
          <w:trHeight w:val="233"/>
        </w:trPr>
        <w:tc>
          <w:tcPr>
            <w:tcW w:w="124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55</w:t>
            </w:r>
          </w:p>
        </w:tc>
        <w:tc>
          <w:tcPr>
            <w:tcW w:w="150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I1</w:t>
            </w:r>
          </w:p>
        </w:tc>
        <w:tc>
          <w:tcPr>
            <w:tcW w:w="679"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30</w:t>
            </w:r>
          </w:p>
        </w:tc>
      </w:tr>
      <w:tr w:rsidR="00C60FCD" w:rsidRPr="009B5F21" w:rsidTr="004A5578">
        <w:trPr>
          <w:trHeight w:val="233"/>
        </w:trPr>
        <w:tc>
          <w:tcPr>
            <w:tcW w:w="124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45</w:t>
            </w:r>
          </w:p>
        </w:tc>
        <w:tc>
          <w:tcPr>
            <w:tcW w:w="150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I1, I2</w:t>
            </w:r>
          </w:p>
        </w:tc>
        <w:tc>
          <w:tcPr>
            <w:tcW w:w="679"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70</w:t>
            </w:r>
          </w:p>
        </w:tc>
      </w:tr>
      <w:tr w:rsidR="00C60FCD" w:rsidRPr="009B5F21" w:rsidTr="004A5578">
        <w:trPr>
          <w:trHeight w:val="233"/>
        </w:trPr>
        <w:tc>
          <w:tcPr>
            <w:tcW w:w="124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20</w:t>
            </w:r>
          </w:p>
        </w:tc>
        <w:tc>
          <w:tcPr>
            <w:tcW w:w="1500"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I1, I2, I5</w:t>
            </w:r>
          </w:p>
        </w:tc>
        <w:tc>
          <w:tcPr>
            <w:tcW w:w="679" w:type="dxa"/>
            <w:tcBorders>
              <w:top w:val="single" w:sz="4" w:space="0" w:color="AAAAAA"/>
              <w:left w:val="single" w:sz="4" w:space="0" w:color="AAAAAA"/>
              <w:bottom w:val="single" w:sz="4" w:space="0" w:color="AAAAAA"/>
              <w:right w:val="single" w:sz="4" w:space="0" w:color="AAAAAA"/>
            </w:tcBorders>
            <w:shd w:val="clear" w:color="auto" w:fill="FFFFFF"/>
            <w:tcMar>
              <w:top w:w="85" w:type="dxa"/>
              <w:left w:w="106" w:type="dxa"/>
              <w:bottom w:w="85" w:type="dxa"/>
              <w:right w:w="106" w:type="dxa"/>
            </w:tcMar>
            <w:vAlign w:val="center"/>
            <w:hideMark/>
          </w:tcPr>
          <w:p w:rsidR="00C60FCD" w:rsidRPr="009B5F21" w:rsidRDefault="00C60FCD" w:rsidP="009B5F21">
            <w:pPr>
              <w:spacing w:before="106" w:after="106"/>
              <w:jc w:val="both"/>
              <w:rPr>
                <w:rFonts w:ascii="Times New Roman" w:hAnsi="Times New Roman" w:cs="Times New Roman"/>
                <w:color w:val="303030"/>
                <w:sz w:val="28"/>
                <w:szCs w:val="28"/>
              </w:rPr>
            </w:pPr>
            <w:r w:rsidRPr="009B5F21">
              <w:rPr>
                <w:rFonts w:ascii="Times New Roman" w:hAnsi="Times New Roman" w:cs="Times New Roman"/>
                <w:color w:val="303030"/>
                <w:sz w:val="28"/>
                <w:szCs w:val="28"/>
              </w:rPr>
              <w:t>160</w:t>
            </w:r>
          </w:p>
        </w:tc>
      </w:tr>
    </w:tbl>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Now,</w:t>
      </w:r>
    </w:p>
    <w:p w:rsidR="00C60FCD" w:rsidRPr="009B5F21" w:rsidRDefault="00C60FCD" w:rsidP="009B5F21">
      <w:pPr>
        <w:numPr>
          <w:ilvl w:val="0"/>
          <w:numId w:val="2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Knapsack weight left to be filled is 20 kg but item-4 has a weight of 22 kg.</w:t>
      </w:r>
    </w:p>
    <w:p w:rsidR="00C60FCD" w:rsidRPr="009B5F21" w:rsidRDefault="00C60FCD" w:rsidP="009B5F21">
      <w:pPr>
        <w:numPr>
          <w:ilvl w:val="0"/>
          <w:numId w:val="2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Since in fractional knapsack problem, even the fraction of any item can be taken.</w:t>
      </w:r>
    </w:p>
    <w:p w:rsidR="00C60FCD" w:rsidRPr="009B5F21" w:rsidRDefault="00C60FCD" w:rsidP="009B5F21">
      <w:pPr>
        <w:numPr>
          <w:ilvl w:val="0"/>
          <w:numId w:val="27"/>
        </w:numPr>
        <w:shd w:val="clear" w:color="auto" w:fill="FFFFFF"/>
        <w:spacing w:before="42" w:after="42" w:line="240" w:lineRule="auto"/>
        <w:ind w:left="159"/>
        <w:jc w:val="both"/>
        <w:textAlignment w:val="baseline"/>
        <w:rPr>
          <w:rFonts w:ascii="Times New Roman" w:hAnsi="Times New Roman" w:cs="Times New Roman"/>
          <w:color w:val="303030"/>
          <w:sz w:val="28"/>
          <w:szCs w:val="28"/>
        </w:rPr>
      </w:pPr>
      <w:r w:rsidRPr="009B5F21">
        <w:rPr>
          <w:rFonts w:ascii="Times New Roman" w:hAnsi="Times New Roman" w:cs="Times New Roman"/>
          <w:color w:val="303030"/>
          <w:sz w:val="28"/>
          <w:szCs w:val="28"/>
        </w:rPr>
        <w:t>So, knapsack will contain the following items-</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rStyle w:val="Strong"/>
          <w:color w:val="303030"/>
          <w:sz w:val="28"/>
          <w:szCs w:val="28"/>
        </w:rPr>
        <w:t xml:space="preserve">&lt; </w:t>
      </w:r>
      <w:proofErr w:type="gramStart"/>
      <w:r w:rsidRPr="009B5F21">
        <w:rPr>
          <w:rStyle w:val="Strong"/>
          <w:color w:val="303030"/>
          <w:sz w:val="28"/>
          <w:szCs w:val="28"/>
        </w:rPr>
        <w:t>I1 ,</w:t>
      </w:r>
      <w:proofErr w:type="gramEnd"/>
      <w:r w:rsidRPr="009B5F21">
        <w:rPr>
          <w:rStyle w:val="Strong"/>
          <w:color w:val="303030"/>
          <w:sz w:val="28"/>
          <w:szCs w:val="28"/>
        </w:rPr>
        <w:t xml:space="preserve"> I2 , I5 , (20/22) I4 &gt;</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Total cost of the knapsack</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160 + (20/27) x 77</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160 + 70</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230 units</w:t>
      </w:r>
    </w:p>
    <w:p w:rsidR="00C60FCD" w:rsidRPr="009B5F21" w:rsidRDefault="00C60FCD" w:rsidP="009B5F21">
      <w:pPr>
        <w:pStyle w:val="NormalWeb"/>
        <w:shd w:val="clear" w:color="auto" w:fill="FFFFFF"/>
        <w:spacing w:before="42" w:after="127"/>
        <w:jc w:val="both"/>
        <w:textAlignment w:val="baseline"/>
        <w:rPr>
          <w:color w:val="303030"/>
          <w:sz w:val="28"/>
          <w:szCs w:val="28"/>
        </w:rPr>
      </w:pPr>
      <w:r w:rsidRPr="009B5F21">
        <w:rPr>
          <w:color w:val="303030"/>
          <w:sz w:val="28"/>
          <w:szCs w:val="28"/>
        </w:rPr>
        <w:t> </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Objects = 7, capacity=15kg</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Profits</w:t>
      </w:r>
      <w:proofErr w:type="gramStart"/>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10,5,15,7,6,18,3)</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Weights</w:t>
      </w:r>
      <w:proofErr w:type="gramStart"/>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2,3,5,7,1,4,1)</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Calculate profit/weights of each </w:t>
      </w:r>
      <w:proofErr w:type="spellStart"/>
      <w:r w:rsidRPr="009B5F21">
        <w:rPr>
          <w:rFonts w:ascii="Times New Roman" w:hAnsi="Times New Roman" w:cs="Times New Roman"/>
          <w:color w:val="00000A"/>
          <w:sz w:val="28"/>
          <w:szCs w:val="28"/>
        </w:rPr>
        <w:t>item</w:t>
      </w:r>
      <w:proofErr w:type="gramStart"/>
      <w:r w:rsidRPr="009B5F21">
        <w:rPr>
          <w:rFonts w:ascii="Times New Roman" w:hAnsi="Times New Roman" w:cs="Times New Roman"/>
          <w:color w:val="00000A"/>
          <w:sz w:val="28"/>
          <w:szCs w:val="28"/>
        </w:rPr>
        <w:t>,i.e</w:t>
      </w:r>
      <w:proofErr w:type="spellEnd"/>
      <w:proofErr w:type="gramEnd"/>
      <w:r w:rsidRPr="009B5F21">
        <w:rPr>
          <w:rFonts w:ascii="Times New Roman" w:hAnsi="Times New Roman" w:cs="Times New Roman"/>
          <w:color w:val="00000A"/>
          <w:sz w:val="28"/>
          <w:szCs w:val="28"/>
        </w:rPr>
        <w:t xml:space="preserve"> x</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Select highest profit/weight</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X</w:t>
      </w:r>
      <w:proofErr w:type="gramStart"/>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5, 1.3, 3, 1,  6, 4.5, 3)</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=(x1,x2,x3,x4,x5,x6,x7)</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Greedy method- select the object and put the item in bag by selecting profit/weight. Highest value should be selected.</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First include 5</w:t>
      </w:r>
      <w:r w:rsidRPr="009B5F21">
        <w:rPr>
          <w:rFonts w:ascii="Times New Roman" w:hAnsi="Times New Roman" w:cs="Times New Roman"/>
          <w:color w:val="00000A"/>
          <w:sz w:val="28"/>
          <w:szCs w:val="28"/>
          <w:vertAlign w:val="superscript"/>
        </w:rPr>
        <w:t>th</w:t>
      </w:r>
      <w:r w:rsidRPr="009B5F21">
        <w:rPr>
          <w:rFonts w:ascii="Times New Roman" w:hAnsi="Times New Roman" w:cs="Times New Roman"/>
          <w:color w:val="00000A"/>
          <w:sz w:val="28"/>
          <w:szCs w:val="28"/>
        </w:rPr>
        <w:t xml:space="preserve"> object since highest value (x5)</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Here weight is 1</w:t>
      </w:r>
      <w:proofErr w:type="gramStart"/>
      <w:r w:rsidRPr="009B5F21">
        <w:rPr>
          <w:rFonts w:ascii="Times New Roman" w:hAnsi="Times New Roman" w:cs="Times New Roman"/>
          <w:color w:val="00000A"/>
          <w:sz w:val="28"/>
          <w:szCs w:val="28"/>
        </w:rPr>
        <w:t>,profit</w:t>
      </w:r>
      <w:proofErr w:type="gramEnd"/>
      <w:r w:rsidRPr="009B5F21">
        <w:rPr>
          <w:rFonts w:ascii="Times New Roman" w:hAnsi="Times New Roman" w:cs="Times New Roman"/>
          <w:color w:val="00000A"/>
          <w:sz w:val="28"/>
          <w:szCs w:val="28"/>
        </w:rPr>
        <w:t>=6</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I</w:t>
      </w:r>
      <w:proofErr w:type="gramStart"/>
      <w:r w:rsidRPr="009B5F21">
        <w:rPr>
          <w:rFonts w:ascii="Times New Roman" w:hAnsi="Times New Roman" w:cs="Times New Roman"/>
          <w:color w:val="00000A"/>
          <w:sz w:val="28"/>
          <w:szCs w:val="28"/>
        </w:rPr>
        <w:t>,e</w:t>
      </w:r>
      <w:proofErr w:type="spellEnd"/>
      <w:proofErr w:type="gramEnd"/>
      <w:r w:rsidRPr="009B5F21">
        <w:rPr>
          <w:rFonts w:ascii="Times New Roman" w:hAnsi="Times New Roman" w:cs="Times New Roman"/>
          <w:color w:val="00000A"/>
          <w:sz w:val="28"/>
          <w:szCs w:val="28"/>
        </w:rPr>
        <w:t xml:space="preserve">  15-1=14</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Next object is x1. Weight of object 1 is 2</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I</w:t>
      </w:r>
      <w:proofErr w:type="gramStart"/>
      <w:r w:rsidRPr="009B5F21">
        <w:rPr>
          <w:rFonts w:ascii="Times New Roman" w:hAnsi="Times New Roman" w:cs="Times New Roman"/>
          <w:color w:val="00000A"/>
          <w:sz w:val="28"/>
          <w:szCs w:val="28"/>
        </w:rPr>
        <w:t>,e</w:t>
      </w:r>
      <w:proofErr w:type="spellEnd"/>
      <w:proofErr w:type="gramEnd"/>
      <w:r w:rsidRPr="009B5F21">
        <w:rPr>
          <w:rFonts w:ascii="Times New Roman" w:hAnsi="Times New Roman" w:cs="Times New Roman"/>
          <w:color w:val="00000A"/>
          <w:sz w:val="28"/>
          <w:szCs w:val="28"/>
        </w:rPr>
        <w:t xml:space="preserve"> 14-2=12</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Next is object 6, weight is 4.</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I</w:t>
      </w:r>
      <w:proofErr w:type="gramStart"/>
      <w:r w:rsidRPr="009B5F21">
        <w:rPr>
          <w:rFonts w:ascii="Times New Roman" w:hAnsi="Times New Roman" w:cs="Times New Roman"/>
          <w:color w:val="00000A"/>
          <w:sz w:val="28"/>
          <w:szCs w:val="28"/>
        </w:rPr>
        <w:t>,e</w:t>
      </w:r>
      <w:proofErr w:type="spellEnd"/>
      <w:proofErr w:type="gramEnd"/>
      <w:r w:rsidRPr="009B5F21">
        <w:rPr>
          <w:rFonts w:ascii="Times New Roman" w:hAnsi="Times New Roman" w:cs="Times New Roman"/>
          <w:color w:val="00000A"/>
          <w:sz w:val="28"/>
          <w:szCs w:val="28"/>
        </w:rPr>
        <w:t xml:space="preserve"> 12-4=8</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Similarly  8</w:t>
      </w:r>
      <w:proofErr w:type="gramEnd"/>
      <w:r w:rsidRPr="009B5F21">
        <w:rPr>
          <w:rFonts w:ascii="Times New Roman" w:hAnsi="Times New Roman" w:cs="Times New Roman"/>
          <w:color w:val="00000A"/>
          <w:sz w:val="28"/>
          <w:szCs w:val="28"/>
        </w:rPr>
        <w:t>-5= 3</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t xml:space="preserve">     3-1=2</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Next is object 2, weight is 3,  </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t>But total remained capacity in the knapsack is 2</w:t>
      </w:r>
      <w:proofErr w:type="gramStart"/>
      <w:r w:rsidRPr="009B5F21">
        <w:rPr>
          <w:rFonts w:ascii="Times New Roman" w:hAnsi="Times New Roman" w:cs="Times New Roman"/>
          <w:color w:val="00000A"/>
          <w:sz w:val="28"/>
          <w:szCs w:val="28"/>
        </w:rPr>
        <w:t>,we</w:t>
      </w:r>
      <w:proofErr w:type="gramEnd"/>
      <w:r w:rsidRPr="009B5F21">
        <w:rPr>
          <w:rFonts w:ascii="Times New Roman" w:hAnsi="Times New Roman" w:cs="Times New Roman"/>
          <w:color w:val="00000A"/>
          <w:sz w:val="28"/>
          <w:szCs w:val="28"/>
        </w:rPr>
        <w:t xml:space="preserve"> cannot include full weight 3.</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t>Therefore a fraction of object 2 is considered.</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2 out of 3=2/3(fraction of object)</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Object 4 is not included because bag is full</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(1</w:t>
      </w:r>
      <w:proofErr w:type="gramStart"/>
      <w:r w:rsidRPr="009B5F21">
        <w:rPr>
          <w:rFonts w:ascii="Times New Roman" w:hAnsi="Times New Roman" w:cs="Times New Roman"/>
          <w:color w:val="00000A"/>
          <w:sz w:val="28"/>
          <w:szCs w:val="28"/>
        </w:rPr>
        <w:t>,2</w:t>
      </w:r>
      <w:proofErr w:type="gramEnd"/>
      <w:r w:rsidRPr="009B5F21">
        <w:rPr>
          <w:rFonts w:ascii="Times New Roman" w:hAnsi="Times New Roman" w:cs="Times New Roman"/>
          <w:color w:val="00000A"/>
          <w:sz w:val="28"/>
          <w:szCs w:val="28"/>
        </w:rPr>
        <w:t>/3,1,0,1,1,1) are selected.</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Now calculate the profit.</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Multiplied the obtained capacity with individual weights – just to check the capacity of bag </w:t>
      </w:r>
      <w:proofErr w:type="spellStart"/>
      <w:r w:rsidRPr="009B5F21">
        <w:rPr>
          <w:rFonts w:ascii="Times New Roman" w:hAnsi="Times New Roman" w:cs="Times New Roman"/>
          <w:color w:val="00000A"/>
          <w:sz w:val="28"/>
          <w:szCs w:val="28"/>
        </w:rPr>
        <w:t>doesnot</w:t>
      </w:r>
      <w:proofErr w:type="spellEnd"/>
      <w:r w:rsidRPr="009B5F21">
        <w:rPr>
          <w:rFonts w:ascii="Times New Roman" w:hAnsi="Times New Roman" w:cs="Times New Roman"/>
          <w:color w:val="00000A"/>
          <w:sz w:val="28"/>
          <w:szCs w:val="28"/>
        </w:rPr>
        <w:t xml:space="preserve"> exceed 15kgs.</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Sumof</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xiwi</w:t>
      </w:r>
      <w:proofErr w:type="spellEnd"/>
      <w:proofErr w:type="gramEnd"/>
      <w:r w:rsidRPr="009B5F21">
        <w:rPr>
          <w:rFonts w:ascii="Times New Roman" w:hAnsi="Times New Roman" w:cs="Times New Roman"/>
          <w:color w:val="00000A"/>
          <w:sz w:val="28"/>
          <w:szCs w:val="28"/>
        </w:rPr>
        <w:t>=(1*2+2/3*3+1*5+0*7+1*1+1*4+1*1)</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r>
      <w:r w:rsidRPr="009B5F21">
        <w:rPr>
          <w:rFonts w:ascii="Times New Roman" w:hAnsi="Times New Roman" w:cs="Times New Roman"/>
          <w:color w:val="00000A"/>
          <w:sz w:val="28"/>
          <w:szCs w:val="28"/>
        </w:rPr>
        <w:tab/>
        <w:t>=15</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Similarly calculate the profit also</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 xml:space="preserve">Sum of </w:t>
      </w:r>
      <w:proofErr w:type="spellStart"/>
      <w:r w:rsidRPr="009B5F21">
        <w:rPr>
          <w:rFonts w:ascii="Times New Roman" w:hAnsi="Times New Roman" w:cs="Times New Roman"/>
          <w:color w:val="00000A"/>
          <w:sz w:val="28"/>
          <w:szCs w:val="28"/>
        </w:rPr>
        <w:t>xiPi</w:t>
      </w:r>
      <w:proofErr w:type="spellEnd"/>
      <w:proofErr w:type="gramStart"/>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1*10+2/3*5+1*15+1*6+1*18+1*3)</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r>
      <w:r w:rsidRPr="009B5F21">
        <w:rPr>
          <w:rFonts w:ascii="Times New Roman" w:hAnsi="Times New Roman" w:cs="Times New Roman"/>
          <w:color w:val="00000A"/>
          <w:sz w:val="28"/>
          <w:szCs w:val="28"/>
        </w:rPr>
        <w:tab/>
        <w:t>=54.6</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Greedy strategies to the 0/1 Knapsack problem:</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Choose the items with as high a value per weight as possible.</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b/>
          <w:color w:val="00000A"/>
          <w:sz w:val="28"/>
          <w:szCs w:val="28"/>
        </w:rPr>
      </w:pPr>
      <w:r w:rsidRPr="009B5F21">
        <w:rPr>
          <w:rFonts w:ascii="Times New Roman" w:hAnsi="Times New Roman" w:cs="Times New Roman"/>
          <w:b/>
          <w:color w:val="00000A"/>
          <w:sz w:val="28"/>
          <w:szCs w:val="28"/>
        </w:rPr>
        <w:t>ALGORITHM</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GreedyAlgorithm</w:t>
      </w:r>
      <w:proofErr w:type="spellEnd"/>
      <w:r w:rsidRPr="009B5F21">
        <w:rPr>
          <w:rFonts w:ascii="Times New Roman" w:hAnsi="Times New Roman" w:cs="Times New Roman"/>
          <w:color w:val="00000A"/>
          <w:sz w:val="28"/>
          <w:szCs w:val="28"/>
        </w:rPr>
        <w:t xml:space="preserve"> (Weights [1 ...N], Values [1 ...N])</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Input: Array Weights contains the weights of all items</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t>Array Values contains the values of all items</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Output: Array Solution which indicates the items are included in the knapsack (‘1’) or not (‘0’)</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Integer </w:t>
      </w:r>
      <w:proofErr w:type="spellStart"/>
      <w:r w:rsidRPr="009B5F21">
        <w:rPr>
          <w:rFonts w:ascii="Times New Roman" w:hAnsi="Times New Roman" w:cs="Times New Roman"/>
          <w:color w:val="00000A"/>
          <w:sz w:val="28"/>
          <w:szCs w:val="28"/>
        </w:rPr>
        <w:t>CumWeight</w:t>
      </w:r>
      <w:proofErr w:type="spellEnd"/>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Compute the value-to-weight ratios </w:t>
      </w:r>
      <w:proofErr w:type="spellStart"/>
      <w:r w:rsidRPr="009B5F21">
        <w:rPr>
          <w:rFonts w:ascii="Times New Roman" w:hAnsi="Times New Roman" w:cs="Times New Roman"/>
          <w:b/>
          <w:color w:val="00000A"/>
          <w:sz w:val="28"/>
          <w:szCs w:val="28"/>
        </w:rPr>
        <w:t>ri</w:t>
      </w:r>
      <w:proofErr w:type="spellEnd"/>
      <w:r w:rsidRPr="009B5F21">
        <w:rPr>
          <w:rFonts w:ascii="Times New Roman" w:hAnsi="Times New Roman" w:cs="Times New Roman"/>
          <w:b/>
          <w:color w:val="00000A"/>
          <w:sz w:val="28"/>
          <w:szCs w:val="28"/>
        </w:rPr>
        <w:t>=vi/</w:t>
      </w:r>
      <w:proofErr w:type="spellStart"/>
      <w:r w:rsidRPr="009B5F21">
        <w:rPr>
          <w:rFonts w:ascii="Times New Roman" w:hAnsi="Times New Roman" w:cs="Times New Roman"/>
          <w:b/>
          <w:color w:val="00000A"/>
          <w:sz w:val="28"/>
          <w:szCs w:val="28"/>
        </w:rPr>
        <w:t>wi</w:t>
      </w:r>
      <w:proofErr w:type="spell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 = 1</w:t>
      </w:r>
      <w:proofErr w:type="gramStart"/>
      <w:r w:rsidRPr="009B5F21">
        <w:rPr>
          <w:rFonts w:ascii="Times New Roman" w:hAnsi="Times New Roman" w:cs="Times New Roman"/>
          <w:color w:val="00000A"/>
          <w:sz w:val="28"/>
          <w:szCs w:val="28"/>
        </w:rPr>
        <w:t>, ...,</w:t>
      </w:r>
      <w:proofErr w:type="gramEnd"/>
      <w:r w:rsidRPr="009B5F21">
        <w:rPr>
          <w:rFonts w:ascii="Times New Roman" w:hAnsi="Times New Roman" w:cs="Times New Roman"/>
          <w:color w:val="00000A"/>
          <w:sz w:val="28"/>
          <w:szCs w:val="28"/>
        </w:rPr>
        <w:t xml:space="preserve"> N, for the items given.</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Sort the items in non-increasing order of the value-to-weight ratios</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for</w:t>
      </w:r>
      <w:proofErr w:type="gramEnd"/>
      <w:r w:rsidRPr="009B5F21">
        <w:rPr>
          <w:rFonts w:ascii="Times New Roman" w:hAnsi="Times New Roman" w:cs="Times New Roman"/>
          <w:color w:val="00000A"/>
          <w:sz w:val="28"/>
          <w:szCs w:val="28"/>
        </w:rPr>
        <w:t xml:space="preserve"> all items do</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if</w:t>
      </w:r>
      <w:proofErr w:type="gramEnd"/>
      <w:r w:rsidRPr="009B5F21">
        <w:rPr>
          <w:rFonts w:ascii="Times New Roman" w:hAnsi="Times New Roman" w:cs="Times New Roman"/>
          <w:color w:val="00000A"/>
          <w:sz w:val="28"/>
          <w:szCs w:val="28"/>
        </w:rPr>
        <w:t xml:space="preserve"> the current item on the list fits into the knapsack then</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b/>
      </w:r>
      <w:proofErr w:type="gramStart"/>
      <w:r w:rsidRPr="009B5F21">
        <w:rPr>
          <w:rFonts w:ascii="Times New Roman" w:hAnsi="Times New Roman" w:cs="Times New Roman"/>
          <w:color w:val="00000A"/>
          <w:sz w:val="28"/>
          <w:szCs w:val="28"/>
        </w:rPr>
        <w:t>place</w:t>
      </w:r>
      <w:proofErr w:type="gramEnd"/>
      <w:r w:rsidRPr="009B5F21">
        <w:rPr>
          <w:rFonts w:ascii="Times New Roman" w:hAnsi="Times New Roman" w:cs="Times New Roman"/>
          <w:color w:val="00000A"/>
          <w:sz w:val="28"/>
          <w:szCs w:val="28"/>
        </w:rPr>
        <w:t xml:space="preserve"> it in the knapsack</w:t>
      </w:r>
    </w:p>
    <w:p w:rsidR="00C60FCD" w:rsidRPr="009B5F21" w:rsidRDefault="00C60FCD"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else</w:t>
      </w:r>
      <w:proofErr w:type="gramEnd"/>
    </w:p>
    <w:p w:rsidR="00C60FCD" w:rsidRPr="009B5F21" w:rsidRDefault="00C60FCD" w:rsidP="009B5F21">
      <w:pPr>
        <w:pStyle w:val="ListParagraph"/>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proceed</w:t>
      </w:r>
      <w:proofErr w:type="gramEnd"/>
      <w:r w:rsidRPr="009B5F21">
        <w:rPr>
          <w:rFonts w:ascii="Times New Roman" w:hAnsi="Times New Roman" w:cs="Times New Roman"/>
          <w:color w:val="00000A"/>
          <w:sz w:val="28"/>
          <w:szCs w:val="28"/>
        </w:rPr>
        <w:t xml:space="preserve"> to the next one</w:t>
      </w:r>
    </w:p>
    <w:p w:rsidR="00C60FCD" w:rsidRPr="009B5F21" w:rsidRDefault="00C60FCD" w:rsidP="009B5F21">
      <w:pPr>
        <w:pStyle w:val="ListParagraph"/>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pStyle w:val="ListParagraph"/>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pStyle w:val="ListParagraph"/>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C60FCD" w:rsidP="009B5F21">
      <w:pPr>
        <w:pStyle w:val="ListParagraph"/>
        <w:autoSpaceDE w:val="0"/>
        <w:autoSpaceDN w:val="0"/>
        <w:adjustRightInd w:val="0"/>
        <w:spacing w:after="0" w:line="240" w:lineRule="auto"/>
        <w:jc w:val="both"/>
        <w:rPr>
          <w:rFonts w:ascii="Times New Roman" w:hAnsi="Times New Roman" w:cs="Times New Roman"/>
          <w:color w:val="00000A"/>
          <w:sz w:val="28"/>
          <w:szCs w:val="28"/>
        </w:rPr>
      </w:pPr>
    </w:p>
    <w:p w:rsidR="00C60FCD" w:rsidRPr="009B5F21" w:rsidRDefault="00B87B77" w:rsidP="00346D1B">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b/>
          <w:bCs/>
          <w:color w:val="00000A"/>
          <w:sz w:val="28"/>
          <w:szCs w:val="28"/>
        </w:rPr>
        <w:t>7.From</w:t>
      </w:r>
      <w:proofErr w:type="gramEnd"/>
      <w:r w:rsidRPr="009B5F21">
        <w:rPr>
          <w:rFonts w:ascii="Times New Roman" w:hAnsi="Times New Roman" w:cs="Times New Roman"/>
          <w:b/>
          <w:bCs/>
          <w:color w:val="00000A"/>
          <w:sz w:val="28"/>
          <w:szCs w:val="28"/>
        </w:rPr>
        <w:t xml:space="preserve"> a given vertex in a weighted connected graph, find shortest paths to other vertices using</w:t>
      </w:r>
      <w:r w:rsidR="00346D1B">
        <w:rPr>
          <w:rFonts w:ascii="Times New Roman" w:hAnsi="Times New Roman" w:cs="Times New Roman"/>
          <w:b/>
          <w:bCs/>
          <w:color w:val="00000A"/>
          <w:sz w:val="28"/>
          <w:szCs w:val="28"/>
        </w:rPr>
        <w:t xml:space="preserve"> </w:t>
      </w:r>
      <w:proofErr w:type="spellStart"/>
      <w:r w:rsidRPr="009B5F21">
        <w:rPr>
          <w:rFonts w:ascii="Times New Roman" w:hAnsi="Times New Roman" w:cs="Times New Roman"/>
          <w:b/>
          <w:bCs/>
          <w:color w:val="00000A"/>
          <w:sz w:val="28"/>
          <w:szCs w:val="28"/>
        </w:rPr>
        <w:t>Dijkstra's</w:t>
      </w:r>
      <w:proofErr w:type="spellEnd"/>
      <w:r w:rsidRPr="009B5F21">
        <w:rPr>
          <w:rFonts w:ascii="Times New Roman" w:hAnsi="Times New Roman" w:cs="Times New Roman"/>
          <w:b/>
          <w:bCs/>
          <w:color w:val="00000A"/>
          <w:sz w:val="28"/>
          <w:szCs w:val="28"/>
        </w:rPr>
        <w:t xml:space="preserve"> algorithm. Write the program in Java</w:t>
      </w:r>
      <w:r w:rsidRPr="009B5F21">
        <w:rPr>
          <w:rFonts w:ascii="Times New Roman" w:hAnsi="Times New Roman" w:cs="Times New Roman"/>
          <w:color w:val="00000A"/>
          <w:sz w:val="28"/>
          <w:szCs w:val="28"/>
        </w:rPr>
        <w:t>.</w:t>
      </w:r>
    </w:p>
    <w:p w:rsidR="00B87B77" w:rsidRPr="009B5F21" w:rsidRDefault="00B87B77" w:rsidP="009B5F21">
      <w:pPr>
        <w:jc w:val="both"/>
        <w:rPr>
          <w:rFonts w:ascii="Times New Roman" w:hAnsi="Times New Roman" w:cs="Times New Roman"/>
          <w:color w:val="00000A"/>
          <w:sz w:val="28"/>
          <w:szCs w:val="28"/>
        </w:rPr>
      </w:pPr>
    </w:p>
    <w:p w:rsidR="00B87B77" w:rsidRPr="009B5F21" w:rsidRDefault="00B87B77"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Theory:</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r w:rsidRPr="009B5F21">
        <w:rPr>
          <w:rFonts w:ascii="Times New Roman" w:hAnsi="Times New Roman" w:cs="Times New Roman"/>
          <w:color w:val="00000A"/>
          <w:sz w:val="28"/>
          <w:szCs w:val="28"/>
        </w:rPr>
        <w:t>Dijkstra's</w:t>
      </w:r>
      <w:proofErr w:type="spellEnd"/>
      <w:r w:rsidRPr="009B5F21">
        <w:rPr>
          <w:rFonts w:ascii="Times New Roman" w:hAnsi="Times New Roman" w:cs="Times New Roman"/>
          <w:color w:val="00000A"/>
          <w:sz w:val="28"/>
          <w:szCs w:val="28"/>
        </w:rPr>
        <w:t xml:space="preserve"> algorithm solves the single-source shortest-path problem when all edges have nonnegative weights. It is a greedy algorithm and similar to Prim's algorithm. </w:t>
      </w:r>
      <w:r w:rsidRPr="009B5F21">
        <w:rPr>
          <w:rFonts w:ascii="Times New Roman" w:hAnsi="Times New Roman" w:cs="Times New Roman"/>
          <w:color w:val="00000A"/>
          <w:sz w:val="28"/>
          <w:szCs w:val="28"/>
        </w:rPr>
        <w:lastRenderedPageBreak/>
        <w:t>Algorithm starts at the source vertex, s, it grows a tree, T, that ultimately spans all vertices reachable from S. Vertices are added to T in order of distance i.e., first S, then the vertex closest to S, then the next closest, and so on. Following implementation assumes that graph G is</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represented</w:t>
      </w:r>
      <w:proofErr w:type="gramEnd"/>
      <w:r w:rsidRPr="009B5F21">
        <w:rPr>
          <w:rFonts w:ascii="Times New Roman" w:hAnsi="Times New Roman" w:cs="Times New Roman"/>
          <w:color w:val="00000A"/>
          <w:sz w:val="28"/>
          <w:szCs w:val="28"/>
        </w:rPr>
        <w:t xml:space="preserve"> by adjacency lists.</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
    <w:p w:rsidR="00B87B77" w:rsidRPr="009B5F21" w:rsidRDefault="00B87B77" w:rsidP="009B5F21">
      <w:pPr>
        <w:autoSpaceDE w:val="0"/>
        <w:autoSpaceDN w:val="0"/>
        <w:adjustRightInd w:val="0"/>
        <w:spacing w:after="0" w:line="240" w:lineRule="auto"/>
        <w:jc w:val="both"/>
        <w:rPr>
          <w:rFonts w:ascii="Times New Roman" w:hAnsi="Times New Roman" w:cs="Times New Roman"/>
          <w:b/>
          <w:color w:val="00000A"/>
          <w:sz w:val="28"/>
          <w:szCs w:val="28"/>
        </w:rPr>
      </w:pPr>
      <w:r w:rsidRPr="009B5F21">
        <w:rPr>
          <w:rFonts w:ascii="Times New Roman" w:hAnsi="Times New Roman" w:cs="Times New Roman"/>
          <w:b/>
          <w:color w:val="00000A"/>
          <w:sz w:val="28"/>
          <w:szCs w:val="28"/>
        </w:rPr>
        <w:t>Algorithm:</w:t>
      </w:r>
    </w:p>
    <w:p w:rsidR="00B87B77" w:rsidRPr="009B5F21" w:rsidRDefault="00B87B77" w:rsidP="009B5F21">
      <w:pPr>
        <w:autoSpaceDE w:val="0"/>
        <w:autoSpaceDN w:val="0"/>
        <w:adjustRightInd w:val="0"/>
        <w:spacing w:after="0" w:line="240" w:lineRule="auto"/>
        <w:jc w:val="both"/>
        <w:rPr>
          <w:rFonts w:ascii="Times New Roman" w:hAnsi="Times New Roman" w:cs="Times New Roman"/>
          <w:b/>
          <w:color w:val="00000A"/>
          <w:sz w:val="28"/>
          <w:szCs w:val="28"/>
        </w:rPr>
      </w:pP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Input: A weighted connected graph G </w:t>
      </w:r>
      <w:proofErr w:type="gramStart"/>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V,E}, source s</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Output</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dv</w:t>
      </w:r>
      <w:proofErr w:type="gramEnd"/>
      <w:r w:rsidRPr="009B5F21">
        <w:rPr>
          <w:rFonts w:ascii="Times New Roman" w:hAnsi="Times New Roman" w:cs="Times New Roman"/>
          <w:color w:val="00000A"/>
          <w:sz w:val="28"/>
          <w:szCs w:val="28"/>
        </w:rPr>
        <w:t>: the distance-vertex matrix</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Read number of vertices of graph G</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Read weighted graph G</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Print weighted graph</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Initialize distance from source for all vertices as weight between source node and other vertices, </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and none in tree</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//initial condition</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For all other vertices,</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dv[</w:t>
      </w:r>
      <w:proofErr w:type="spellStart"/>
      <w:proofErr w:type="gramEnd"/>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 = </w:t>
      </w:r>
      <w:proofErr w:type="spellStart"/>
      <w:r w:rsidRPr="009B5F21">
        <w:rPr>
          <w:rFonts w:ascii="Times New Roman" w:hAnsi="Times New Roman" w:cs="Times New Roman"/>
          <w:color w:val="00000A"/>
          <w:sz w:val="28"/>
          <w:szCs w:val="28"/>
        </w:rPr>
        <w:t>wt_graph</w:t>
      </w:r>
      <w:proofErr w:type="spellEnd"/>
      <w:r w:rsidRPr="009B5F21">
        <w:rPr>
          <w:rFonts w:ascii="Times New Roman" w:hAnsi="Times New Roman" w:cs="Times New Roman"/>
          <w:color w:val="00000A"/>
          <w:sz w:val="28"/>
          <w:szCs w:val="28"/>
        </w:rPr>
        <w:t>[</w:t>
      </w:r>
      <w:proofErr w:type="spellStart"/>
      <w:r w:rsidRPr="009B5F21">
        <w:rPr>
          <w:rFonts w:ascii="Times New Roman" w:hAnsi="Times New Roman" w:cs="Times New Roman"/>
          <w:color w:val="00000A"/>
          <w:sz w:val="28"/>
          <w:szCs w:val="28"/>
        </w:rPr>
        <w:t>s,i</w:t>
      </w:r>
      <w:proofErr w:type="spellEnd"/>
      <w:r w:rsidRPr="009B5F21">
        <w:rPr>
          <w:rFonts w:ascii="Times New Roman" w:hAnsi="Times New Roman" w:cs="Times New Roman"/>
          <w:color w:val="00000A"/>
          <w:sz w:val="28"/>
          <w:szCs w:val="28"/>
        </w:rPr>
        <w:t>], TV[</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]=0, </w:t>
      </w:r>
      <w:proofErr w:type="spellStart"/>
      <w:r w:rsidRPr="009B5F21">
        <w:rPr>
          <w:rFonts w:ascii="Times New Roman" w:hAnsi="Times New Roman" w:cs="Times New Roman"/>
          <w:color w:val="00000A"/>
          <w:sz w:val="28"/>
          <w:szCs w:val="28"/>
        </w:rPr>
        <w:t>prev</w:t>
      </w:r>
      <w:proofErr w:type="spellEnd"/>
      <w:r w:rsidRPr="009B5F21">
        <w:rPr>
          <w:rFonts w:ascii="Times New Roman" w:hAnsi="Times New Roman" w:cs="Times New Roman"/>
          <w:color w:val="00000A"/>
          <w:sz w:val="28"/>
          <w:szCs w:val="28"/>
        </w:rPr>
        <w:t>[</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]=0</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dv[</w:t>
      </w:r>
      <w:proofErr w:type="gramEnd"/>
      <w:r w:rsidRPr="009B5F21">
        <w:rPr>
          <w:rFonts w:ascii="Times New Roman" w:hAnsi="Times New Roman" w:cs="Times New Roman"/>
          <w:color w:val="00000A"/>
          <w:sz w:val="28"/>
          <w:szCs w:val="28"/>
        </w:rPr>
        <w:t xml:space="preserve">s] = 0, </w:t>
      </w:r>
      <w:proofErr w:type="spellStart"/>
      <w:r w:rsidRPr="009B5F21">
        <w:rPr>
          <w:rFonts w:ascii="Times New Roman" w:hAnsi="Times New Roman" w:cs="Times New Roman"/>
          <w:color w:val="00000A"/>
          <w:sz w:val="28"/>
          <w:szCs w:val="28"/>
        </w:rPr>
        <w:t>prev</w:t>
      </w:r>
      <w:proofErr w:type="spellEnd"/>
      <w:r w:rsidRPr="009B5F21">
        <w:rPr>
          <w:rFonts w:ascii="Times New Roman" w:hAnsi="Times New Roman" w:cs="Times New Roman"/>
          <w:color w:val="00000A"/>
          <w:sz w:val="28"/>
          <w:szCs w:val="28"/>
        </w:rPr>
        <w:t>[s] = s // source vertex</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Repeat for y = 1 </w:t>
      </w:r>
      <w:proofErr w:type="spellStart"/>
      <w:r w:rsidRPr="009B5F21">
        <w:rPr>
          <w:rFonts w:ascii="Times New Roman" w:hAnsi="Times New Roman" w:cs="Times New Roman"/>
          <w:color w:val="00000A"/>
          <w:sz w:val="28"/>
          <w:szCs w:val="28"/>
        </w:rPr>
        <w:t>to n</w:t>
      </w:r>
      <w:proofErr w:type="spellEnd"/>
      <w:r w:rsidRPr="009B5F21">
        <w:rPr>
          <w:rFonts w:ascii="Times New Roman" w:hAnsi="Times New Roman" w:cs="Times New Roman"/>
          <w:color w:val="00000A"/>
          <w:sz w:val="28"/>
          <w:szCs w:val="28"/>
        </w:rPr>
        <w:t xml:space="preserve"> v = next vertex with minimum dv value, by calling </w:t>
      </w:r>
      <w:proofErr w:type="spellStart"/>
      <w:proofErr w:type="gramStart"/>
      <w:r w:rsidRPr="009B5F21">
        <w:rPr>
          <w:rFonts w:ascii="Times New Roman" w:hAnsi="Times New Roman" w:cs="Times New Roman"/>
          <w:color w:val="00000A"/>
          <w:sz w:val="28"/>
          <w:szCs w:val="28"/>
        </w:rPr>
        <w:t>FindNextNear</w:t>
      </w:r>
      <w:proofErr w:type="spellEnd"/>
      <w:r w:rsidRPr="009B5F21">
        <w:rPr>
          <w:rFonts w:ascii="Times New Roman" w:hAnsi="Times New Roman" w:cs="Times New Roman"/>
          <w:color w:val="00000A"/>
          <w:sz w:val="28"/>
          <w:szCs w:val="28"/>
        </w:rPr>
        <w:t>()</w:t>
      </w:r>
      <w:proofErr w:type="gramEnd"/>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Add v to tree.</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For all the adjacent u of v and u is not added to the tree,</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if</w:t>
      </w:r>
      <w:proofErr w:type="gramEnd"/>
      <w:r w:rsidRPr="009B5F21">
        <w:rPr>
          <w:rFonts w:ascii="Times New Roman" w:hAnsi="Times New Roman" w:cs="Times New Roman"/>
          <w:color w:val="00000A"/>
          <w:sz w:val="28"/>
          <w:szCs w:val="28"/>
        </w:rPr>
        <w:t xml:space="preserve"> dv[u]&gt; dv[v] + </w:t>
      </w:r>
      <w:proofErr w:type="spellStart"/>
      <w:r w:rsidRPr="009B5F21">
        <w:rPr>
          <w:rFonts w:ascii="Times New Roman" w:hAnsi="Times New Roman" w:cs="Times New Roman"/>
          <w:color w:val="00000A"/>
          <w:sz w:val="28"/>
          <w:szCs w:val="28"/>
        </w:rPr>
        <w:t>wt_graph</w:t>
      </w:r>
      <w:proofErr w:type="spellEnd"/>
      <w:r w:rsidRPr="009B5F21">
        <w:rPr>
          <w:rFonts w:ascii="Times New Roman" w:hAnsi="Times New Roman" w:cs="Times New Roman"/>
          <w:color w:val="00000A"/>
          <w:sz w:val="28"/>
          <w:szCs w:val="28"/>
        </w:rPr>
        <w:t>[</w:t>
      </w:r>
      <w:proofErr w:type="spellStart"/>
      <w:r w:rsidRPr="009B5F21">
        <w:rPr>
          <w:rFonts w:ascii="Times New Roman" w:hAnsi="Times New Roman" w:cs="Times New Roman"/>
          <w:color w:val="00000A"/>
          <w:sz w:val="28"/>
          <w:szCs w:val="28"/>
        </w:rPr>
        <w:t>v,u</w:t>
      </w:r>
      <w:proofErr w:type="spellEnd"/>
      <w:r w:rsidRPr="009B5F21">
        <w:rPr>
          <w:rFonts w:ascii="Times New Roman" w:hAnsi="Times New Roman" w:cs="Times New Roman"/>
          <w:color w:val="00000A"/>
          <w:sz w:val="28"/>
          <w:szCs w:val="28"/>
        </w:rPr>
        <w:t>]</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then</w:t>
      </w:r>
      <w:proofErr w:type="gramEnd"/>
      <w:r w:rsidRPr="009B5F21">
        <w:rPr>
          <w:rFonts w:ascii="Times New Roman" w:hAnsi="Times New Roman" w:cs="Times New Roman"/>
          <w:color w:val="00000A"/>
          <w:sz w:val="28"/>
          <w:szCs w:val="28"/>
        </w:rPr>
        <w:t xml:space="preserve"> dv[u]= dv[v] + </w:t>
      </w:r>
      <w:proofErr w:type="spellStart"/>
      <w:r w:rsidRPr="009B5F21">
        <w:rPr>
          <w:rFonts w:ascii="Times New Roman" w:hAnsi="Times New Roman" w:cs="Times New Roman"/>
          <w:color w:val="00000A"/>
          <w:sz w:val="28"/>
          <w:szCs w:val="28"/>
        </w:rPr>
        <w:t>wt_graph</w:t>
      </w:r>
      <w:proofErr w:type="spellEnd"/>
      <w:r w:rsidRPr="009B5F21">
        <w:rPr>
          <w:rFonts w:ascii="Times New Roman" w:hAnsi="Times New Roman" w:cs="Times New Roman"/>
          <w:color w:val="00000A"/>
          <w:sz w:val="28"/>
          <w:szCs w:val="28"/>
        </w:rPr>
        <w:t>[</w:t>
      </w:r>
      <w:proofErr w:type="spellStart"/>
      <w:r w:rsidRPr="009B5F21">
        <w:rPr>
          <w:rFonts w:ascii="Times New Roman" w:hAnsi="Times New Roman" w:cs="Times New Roman"/>
          <w:color w:val="00000A"/>
          <w:sz w:val="28"/>
          <w:szCs w:val="28"/>
        </w:rPr>
        <w:t>v,u</w:t>
      </w:r>
      <w:proofErr w:type="spellEnd"/>
      <w:r w:rsidRPr="009B5F21">
        <w:rPr>
          <w:rFonts w:ascii="Times New Roman" w:hAnsi="Times New Roman" w:cs="Times New Roman"/>
          <w:color w:val="00000A"/>
          <w:sz w:val="28"/>
          <w:szCs w:val="28"/>
        </w:rPr>
        <w:t xml:space="preserve">] and </w:t>
      </w:r>
      <w:proofErr w:type="spellStart"/>
      <w:r w:rsidRPr="009B5F21">
        <w:rPr>
          <w:rFonts w:ascii="Times New Roman" w:hAnsi="Times New Roman" w:cs="Times New Roman"/>
          <w:color w:val="00000A"/>
          <w:sz w:val="28"/>
          <w:szCs w:val="28"/>
        </w:rPr>
        <w:t>prev</w:t>
      </w:r>
      <w:proofErr w:type="spellEnd"/>
      <w:r w:rsidRPr="009B5F21">
        <w:rPr>
          <w:rFonts w:ascii="Times New Roman" w:hAnsi="Times New Roman" w:cs="Times New Roman"/>
          <w:color w:val="00000A"/>
          <w:sz w:val="28"/>
          <w:szCs w:val="28"/>
        </w:rPr>
        <w:t>[u]=v.</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spellStart"/>
      <w:proofErr w:type="gramStart"/>
      <w:r w:rsidRPr="009B5F21">
        <w:rPr>
          <w:rFonts w:ascii="Times New Roman" w:hAnsi="Times New Roman" w:cs="Times New Roman"/>
          <w:color w:val="00000A"/>
          <w:sz w:val="28"/>
          <w:szCs w:val="28"/>
        </w:rPr>
        <w:t>findNextNear</w:t>
      </w:r>
      <w:proofErr w:type="spellEnd"/>
      <w:proofErr w:type="gramEnd"/>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//Input: graph, dv matrix</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//Output: j the next nearest vertex</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minm</w:t>
      </w:r>
      <w:proofErr w:type="spellEnd"/>
      <w:proofErr w:type="gramEnd"/>
      <w:r w:rsidRPr="009B5F21">
        <w:rPr>
          <w:rFonts w:ascii="Times New Roman" w:hAnsi="Times New Roman" w:cs="Times New Roman"/>
          <w:color w:val="00000A"/>
          <w:sz w:val="28"/>
          <w:szCs w:val="28"/>
        </w:rPr>
        <w:t xml:space="preserve"> = 9999</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For k =1 </w:t>
      </w:r>
      <w:proofErr w:type="spellStart"/>
      <w:r w:rsidRPr="009B5F21">
        <w:rPr>
          <w:rFonts w:ascii="Times New Roman" w:hAnsi="Times New Roman" w:cs="Times New Roman"/>
          <w:color w:val="00000A"/>
          <w:sz w:val="28"/>
          <w:szCs w:val="28"/>
        </w:rPr>
        <w:t>to n</w:t>
      </w:r>
      <w:proofErr w:type="spellEnd"/>
      <w:r w:rsidRPr="009B5F21">
        <w:rPr>
          <w:rFonts w:ascii="Times New Roman" w:hAnsi="Times New Roman" w:cs="Times New Roman"/>
          <w:color w:val="00000A"/>
          <w:sz w:val="28"/>
          <w:szCs w:val="28"/>
        </w:rPr>
        <w:t xml:space="preserve"> if k vertex is not selected in tree and</w:t>
      </w:r>
    </w:p>
    <w:p w:rsidR="00B87B77" w:rsidRPr="009B5F21" w:rsidRDefault="00B87B77"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if</w:t>
      </w:r>
      <w:proofErr w:type="gramEnd"/>
      <w:r w:rsidRPr="009B5F21">
        <w:rPr>
          <w:rFonts w:ascii="Times New Roman" w:hAnsi="Times New Roman" w:cs="Times New Roman"/>
          <w:color w:val="00000A"/>
          <w:sz w:val="28"/>
          <w:szCs w:val="28"/>
        </w:rPr>
        <w:t xml:space="preserve"> dv[k] &lt; </w:t>
      </w:r>
      <w:proofErr w:type="spellStart"/>
      <w:r w:rsidRPr="009B5F21">
        <w:rPr>
          <w:rFonts w:ascii="Times New Roman" w:hAnsi="Times New Roman" w:cs="Times New Roman"/>
          <w:color w:val="00000A"/>
          <w:sz w:val="28"/>
          <w:szCs w:val="28"/>
        </w:rPr>
        <w:t>minm</w:t>
      </w:r>
      <w:proofErr w:type="spellEnd"/>
      <w:r w:rsidRPr="009B5F21">
        <w:rPr>
          <w:rFonts w:ascii="Times New Roman" w:hAnsi="Times New Roman" w:cs="Times New Roman"/>
          <w:color w:val="00000A"/>
          <w:sz w:val="28"/>
          <w:szCs w:val="28"/>
        </w:rPr>
        <w:t xml:space="preserve"> { </w:t>
      </w:r>
      <w:proofErr w:type="spellStart"/>
      <w:r w:rsidRPr="009B5F21">
        <w:rPr>
          <w:rFonts w:ascii="Times New Roman" w:hAnsi="Times New Roman" w:cs="Times New Roman"/>
          <w:color w:val="00000A"/>
          <w:sz w:val="28"/>
          <w:szCs w:val="28"/>
        </w:rPr>
        <w:t>minm</w:t>
      </w:r>
      <w:proofErr w:type="spellEnd"/>
      <w:r w:rsidRPr="009B5F21">
        <w:rPr>
          <w:rFonts w:ascii="Times New Roman" w:hAnsi="Times New Roman" w:cs="Times New Roman"/>
          <w:color w:val="00000A"/>
          <w:sz w:val="28"/>
          <w:szCs w:val="28"/>
        </w:rPr>
        <w:t xml:space="preserve"> = dv [ k] j=k }</w:t>
      </w:r>
    </w:p>
    <w:p w:rsidR="00B87B77" w:rsidRPr="009B5F21" w:rsidRDefault="00B87B77" w:rsidP="009B5F21">
      <w:pPr>
        <w:jc w:val="both"/>
        <w:rPr>
          <w:rFonts w:ascii="Times New Roman" w:hAnsi="Times New Roman" w:cs="Times New Roman"/>
          <w:sz w:val="28"/>
          <w:szCs w:val="28"/>
        </w:rPr>
      </w:pPr>
      <w:proofErr w:type="gramStart"/>
      <w:r w:rsidRPr="009B5F21">
        <w:rPr>
          <w:rFonts w:ascii="Times New Roman" w:hAnsi="Times New Roman" w:cs="Times New Roman"/>
          <w:color w:val="00000A"/>
          <w:sz w:val="28"/>
          <w:szCs w:val="28"/>
        </w:rPr>
        <w:t>return</w:t>
      </w:r>
      <w:proofErr w:type="gramEnd"/>
      <w:r w:rsidRPr="009B5F21">
        <w:rPr>
          <w:rFonts w:ascii="Times New Roman" w:hAnsi="Times New Roman" w:cs="Times New Roman"/>
          <w:color w:val="00000A"/>
          <w:sz w:val="28"/>
          <w:szCs w:val="28"/>
        </w:rPr>
        <w:t xml:space="preserve"> j</w:t>
      </w:r>
    </w:p>
    <w:p w:rsidR="00B87B77" w:rsidRPr="009B5F21" w:rsidRDefault="00B87B77" w:rsidP="009B5F21">
      <w:pPr>
        <w:jc w:val="both"/>
        <w:rPr>
          <w:rFonts w:ascii="Times New Roman" w:hAnsi="Times New Roman" w:cs="Times New Roman"/>
          <w:b/>
          <w:color w:val="000000" w:themeColor="text1"/>
          <w:sz w:val="28"/>
          <w:szCs w:val="28"/>
        </w:rPr>
      </w:pP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Given Graph, find the shortest path from a source to all other vertices.</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5191BA54" wp14:editId="5EA602E1">
            <wp:extent cx="5943600" cy="12687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68730"/>
                    </a:xfrm>
                    <a:prstGeom prst="rect">
                      <a:avLst/>
                    </a:prstGeom>
                  </pic:spPr>
                </pic:pic>
              </a:graphicData>
            </a:graphic>
          </wp:inline>
        </w:drawing>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21C94DD4" wp14:editId="42BB7A8F">
            <wp:extent cx="5943600" cy="3281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1680"/>
                    </a:xfrm>
                    <a:prstGeom prst="rect">
                      <a:avLst/>
                    </a:prstGeom>
                  </pic:spPr>
                </pic:pic>
              </a:graphicData>
            </a:graphic>
          </wp:inline>
        </w:drawing>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Algorithm: </w:t>
      </w:r>
      <w:proofErr w:type="spellStart"/>
      <w:r w:rsidRPr="009B5F21">
        <w:rPr>
          <w:rFonts w:ascii="Times New Roman" w:hAnsi="Times New Roman" w:cs="Times New Roman"/>
          <w:color w:val="000000" w:themeColor="text1"/>
          <w:sz w:val="28"/>
          <w:szCs w:val="28"/>
          <w:shd w:val="clear" w:color="auto" w:fill="FFFFFF"/>
        </w:rPr>
        <w:t>Initialize_single_</w:t>
      </w:r>
      <w:proofErr w:type="gramStart"/>
      <w:r w:rsidRPr="009B5F21">
        <w:rPr>
          <w:rFonts w:ascii="Times New Roman" w:hAnsi="Times New Roman" w:cs="Times New Roman"/>
          <w:color w:val="000000" w:themeColor="text1"/>
          <w:sz w:val="28"/>
          <w:szCs w:val="28"/>
          <w:shd w:val="clear" w:color="auto" w:fill="FFFFFF"/>
        </w:rPr>
        <w:t>source</w:t>
      </w:r>
      <w:proofErr w:type="spellEnd"/>
      <w:r w:rsidRPr="009B5F21">
        <w:rPr>
          <w:rFonts w:ascii="Times New Roman" w:hAnsi="Times New Roman" w:cs="Times New Roman"/>
          <w:color w:val="000000" w:themeColor="text1"/>
          <w:sz w:val="28"/>
          <w:szCs w:val="28"/>
          <w:shd w:val="clear" w:color="auto" w:fill="FFFFFF"/>
        </w:rPr>
        <w:t>(</w:t>
      </w:r>
      <w:proofErr w:type="gramEnd"/>
      <w:r w:rsidRPr="009B5F21">
        <w:rPr>
          <w:rFonts w:ascii="Times New Roman" w:hAnsi="Times New Roman" w:cs="Times New Roman"/>
          <w:color w:val="000000" w:themeColor="text1"/>
          <w:sz w:val="28"/>
          <w:szCs w:val="28"/>
          <w:shd w:val="clear" w:color="auto" w:fill="FFFFFF"/>
        </w:rPr>
        <w:t>V,s)</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//This module will initialize distance vector d and update d in each iteration.</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For each v belongs to V do</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roofErr w:type="gramStart"/>
      <w:r w:rsidRPr="009B5F21">
        <w:rPr>
          <w:rFonts w:ascii="Times New Roman" w:hAnsi="Times New Roman" w:cs="Times New Roman"/>
          <w:color w:val="000000" w:themeColor="text1"/>
          <w:sz w:val="28"/>
          <w:szCs w:val="28"/>
          <w:shd w:val="clear" w:color="auto" w:fill="FFFFFF"/>
        </w:rPr>
        <w:t>d[</w:t>
      </w:r>
      <w:proofErr w:type="gramEnd"/>
      <w:r w:rsidRPr="009B5F21">
        <w:rPr>
          <w:rFonts w:ascii="Times New Roman" w:hAnsi="Times New Roman" w:cs="Times New Roman"/>
          <w:color w:val="000000" w:themeColor="text1"/>
          <w:sz w:val="28"/>
          <w:szCs w:val="28"/>
          <w:shd w:val="clear" w:color="auto" w:fill="FFFFFF"/>
        </w:rPr>
        <w:t>v] &lt;- infinity</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roofErr w:type="gramStart"/>
      <w:r w:rsidRPr="009B5F21">
        <w:rPr>
          <w:rFonts w:ascii="Times New Roman" w:hAnsi="Times New Roman" w:cs="Times New Roman"/>
          <w:color w:val="000000" w:themeColor="text1"/>
          <w:sz w:val="28"/>
          <w:szCs w:val="28"/>
          <w:shd w:val="clear" w:color="auto" w:fill="FFFFFF"/>
        </w:rPr>
        <w:t>d[</w:t>
      </w:r>
      <w:proofErr w:type="gramEnd"/>
      <w:r w:rsidRPr="009B5F21">
        <w:rPr>
          <w:rFonts w:ascii="Times New Roman" w:hAnsi="Times New Roman" w:cs="Times New Roman"/>
          <w:color w:val="000000" w:themeColor="text1"/>
          <w:sz w:val="28"/>
          <w:szCs w:val="28"/>
          <w:shd w:val="clear" w:color="auto" w:fill="FFFFFF"/>
        </w:rPr>
        <w:t>s] &lt;- 0</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roofErr w:type="gramStart"/>
      <w:r w:rsidRPr="009B5F21">
        <w:rPr>
          <w:rFonts w:ascii="Times New Roman" w:hAnsi="Times New Roman" w:cs="Times New Roman"/>
          <w:color w:val="000000" w:themeColor="text1"/>
          <w:sz w:val="28"/>
          <w:szCs w:val="28"/>
          <w:shd w:val="clear" w:color="auto" w:fill="FFFFFF"/>
        </w:rPr>
        <w:t>end</w:t>
      </w:r>
      <w:proofErr w:type="gramEnd"/>
    </w:p>
    <w:p w:rsidR="00B1516F" w:rsidRPr="009B5F21" w:rsidRDefault="00B1516F" w:rsidP="009B5F21">
      <w:pPr>
        <w:jc w:val="both"/>
        <w:rPr>
          <w:rFonts w:ascii="Times New Roman" w:hAnsi="Times New Roman" w:cs="Times New Roman"/>
          <w:color w:val="000000" w:themeColor="text1"/>
          <w:sz w:val="28"/>
          <w:szCs w:val="28"/>
          <w:shd w:val="clear" w:color="auto" w:fill="FFFFFF"/>
        </w:rPr>
      </w:pP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Algorithm: relax: This module is to update the distance vector d when a shortest path is obtained as per greedy strategy.</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If d[u</w:t>
      </w:r>
      <w:proofErr w:type="gramStart"/>
      <w:r w:rsidRPr="009B5F21">
        <w:rPr>
          <w:rFonts w:ascii="Times New Roman" w:hAnsi="Times New Roman" w:cs="Times New Roman"/>
          <w:color w:val="000000" w:themeColor="text1"/>
          <w:sz w:val="28"/>
          <w:szCs w:val="28"/>
          <w:shd w:val="clear" w:color="auto" w:fill="FFFFFF"/>
        </w:rPr>
        <w:t>]+</w:t>
      </w:r>
      <w:proofErr w:type="gramEnd"/>
      <w:r w:rsidRPr="009B5F21">
        <w:rPr>
          <w:rFonts w:ascii="Times New Roman" w:hAnsi="Times New Roman" w:cs="Times New Roman"/>
          <w:color w:val="000000" w:themeColor="text1"/>
          <w:sz w:val="28"/>
          <w:szCs w:val="28"/>
          <w:shd w:val="clear" w:color="auto" w:fill="FFFFFF"/>
        </w:rPr>
        <w:t>w(</w:t>
      </w:r>
      <w:proofErr w:type="spellStart"/>
      <w:r w:rsidRPr="009B5F21">
        <w:rPr>
          <w:rFonts w:ascii="Times New Roman" w:hAnsi="Times New Roman" w:cs="Times New Roman"/>
          <w:color w:val="000000" w:themeColor="text1"/>
          <w:sz w:val="28"/>
          <w:szCs w:val="28"/>
          <w:shd w:val="clear" w:color="auto" w:fill="FFFFFF"/>
        </w:rPr>
        <w:t>u,v</w:t>
      </w:r>
      <w:proofErr w:type="spellEnd"/>
      <w:r w:rsidRPr="009B5F21">
        <w:rPr>
          <w:rFonts w:ascii="Times New Roman" w:hAnsi="Times New Roman" w:cs="Times New Roman"/>
          <w:color w:val="000000" w:themeColor="text1"/>
          <w:sz w:val="28"/>
          <w:szCs w:val="28"/>
          <w:shd w:val="clear" w:color="auto" w:fill="FFFFFF"/>
        </w:rPr>
        <w:t>) &lt; d[v]</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lastRenderedPageBreak/>
        <w:t>We can improve the shortest path to v.</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Update d[v]</w:t>
      </w:r>
      <w:proofErr w:type="gramStart"/>
      <w:r w:rsidRPr="009B5F21">
        <w:rPr>
          <w:rFonts w:ascii="Times New Roman" w:hAnsi="Times New Roman" w:cs="Times New Roman"/>
          <w:color w:val="000000" w:themeColor="text1"/>
          <w:sz w:val="28"/>
          <w:szCs w:val="28"/>
          <w:shd w:val="clear" w:color="auto" w:fill="FFFFFF"/>
        </w:rPr>
        <w:t>,  d</w:t>
      </w:r>
      <w:proofErr w:type="gramEnd"/>
      <w:r w:rsidRPr="009B5F21">
        <w:rPr>
          <w:rFonts w:ascii="Times New Roman" w:hAnsi="Times New Roman" w:cs="Times New Roman"/>
          <w:color w:val="000000" w:themeColor="text1"/>
          <w:sz w:val="28"/>
          <w:szCs w:val="28"/>
          <w:shd w:val="clear" w:color="auto" w:fill="FFFFFF"/>
        </w:rPr>
        <w:t>[v] &lt;- d[u]+w(</w:t>
      </w:r>
      <w:proofErr w:type="spellStart"/>
      <w:r w:rsidRPr="009B5F21">
        <w:rPr>
          <w:rFonts w:ascii="Times New Roman" w:hAnsi="Times New Roman" w:cs="Times New Roman"/>
          <w:color w:val="000000" w:themeColor="text1"/>
          <w:sz w:val="28"/>
          <w:szCs w:val="28"/>
          <w:shd w:val="clear" w:color="auto" w:fill="FFFFFF"/>
        </w:rPr>
        <w:t>u,v</w:t>
      </w:r>
      <w:proofErr w:type="spellEnd"/>
      <w:r w:rsidRPr="009B5F21">
        <w:rPr>
          <w:rFonts w:ascii="Times New Roman" w:hAnsi="Times New Roman" w:cs="Times New Roman"/>
          <w:color w:val="000000" w:themeColor="text1"/>
          <w:sz w:val="28"/>
          <w:szCs w:val="28"/>
          <w:shd w:val="clear" w:color="auto" w:fill="FFFFFF"/>
        </w:rPr>
        <w:t>)</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End algorithm</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2D5990CC" wp14:editId="6014BB92">
            <wp:extent cx="5943600" cy="2846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6070"/>
                    </a:xfrm>
                    <a:prstGeom prst="rect">
                      <a:avLst/>
                    </a:prstGeom>
                  </pic:spPr>
                </pic:pic>
              </a:graphicData>
            </a:graphic>
          </wp:inline>
        </w:drawing>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Update Node1: Cost at 1 is </w:t>
      </w:r>
      <w:proofErr w:type="gramStart"/>
      <w:r w:rsidRPr="009B5F21">
        <w:rPr>
          <w:rFonts w:ascii="Times New Roman" w:hAnsi="Times New Roman" w:cs="Times New Roman"/>
          <w:color w:val="000000" w:themeColor="text1"/>
          <w:sz w:val="28"/>
          <w:szCs w:val="28"/>
          <w:shd w:val="clear" w:color="auto" w:fill="FFFFFF"/>
        </w:rPr>
        <w:t>min(</w:t>
      </w:r>
      <w:proofErr w:type="spellStart"/>
      <w:proofErr w:type="gramEnd"/>
      <w:r w:rsidRPr="009B5F21">
        <w:rPr>
          <w:rFonts w:ascii="Times New Roman" w:hAnsi="Times New Roman" w:cs="Times New Roman"/>
          <w:color w:val="000000" w:themeColor="text1"/>
          <w:sz w:val="28"/>
          <w:szCs w:val="28"/>
          <w:shd w:val="clear" w:color="auto" w:fill="FFFFFF"/>
        </w:rPr>
        <w:t>src</w:t>
      </w:r>
      <w:proofErr w:type="spellEnd"/>
      <w:r w:rsidRPr="009B5F21">
        <w:rPr>
          <w:rFonts w:ascii="Times New Roman" w:hAnsi="Times New Roman" w:cs="Times New Roman"/>
          <w:color w:val="000000" w:themeColor="text1"/>
          <w:sz w:val="28"/>
          <w:szCs w:val="28"/>
          <w:shd w:val="clear" w:color="auto" w:fill="FFFFFF"/>
        </w:rPr>
        <w:t xml:space="preserve"> node cost ,current node cost)= min((0+1)=&gt;1,infinity)</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Update Node 2: </w:t>
      </w:r>
      <w:proofErr w:type="gramStart"/>
      <w:r w:rsidRPr="009B5F21">
        <w:rPr>
          <w:rFonts w:ascii="Times New Roman" w:hAnsi="Times New Roman" w:cs="Times New Roman"/>
          <w:color w:val="000000" w:themeColor="text1"/>
          <w:sz w:val="28"/>
          <w:szCs w:val="28"/>
          <w:shd w:val="clear" w:color="auto" w:fill="FFFFFF"/>
        </w:rPr>
        <w:t>min(</w:t>
      </w:r>
      <w:proofErr w:type="gramEnd"/>
      <w:r w:rsidRPr="009B5F21">
        <w:rPr>
          <w:rFonts w:ascii="Times New Roman" w:hAnsi="Times New Roman" w:cs="Times New Roman"/>
          <w:color w:val="000000" w:themeColor="text1"/>
          <w:sz w:val="28"/>
          <w:szCs w:val="28"/>
          <w:shd w:val="clear" w:color="auto" w:fill="FFFFFF"/>
        </w:rPr>
        <w:t>(0+4)=&gt;4,infinity)</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166CCB99" wp14:editId="66CB7436">
            <wp:extent cx="5943600" cy="3194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26362E56" wp14:editId="079C503E">
            <wp:extent cx="5943600" cy="3002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2915"/>
                    </a:xfrm>
                    <a:prstGeom prst="rect">
                      <a:avLst/>
                    </a:prstGeom>
                  </pic:spPr>
                </pic:pic>
              </a:graphicData>
            </a:graphic>
          </wp:inline>
        </w:drawing>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12BF1A71" wp14:editId="48661234">
            <wp:extent cx="3305636" cy="18290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5636" cy="1829055"/>
                    </a:xfrm>
                    <a:prstGeom prst="rect">
                      <a:avLst/>
                    </a:prstGeom>
                  </pic:spPr>
                </pic:pic>
              </a:graphicData>
            </a:graphic>
          </wp:inline>
        </w:drawing>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Time Complexity:</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w:t>
      </w:r>
      <w:proofErr w:type="gramStart"/>
      <w:r w:rsidRPr="009B5F21">
        <w:rPr>
          <w:rFonts w:ascii="Times New Roman" w:hAnsi="Times New Roman" w:cs="Times New Roman"/>
          <w:color w:val="000000" w:themeColor="text1"/>
          <w:sz w:val="28"/>
          <w:szCs w:val="28"/>
          <w:shd w:val="clear" w:color="auto" w:fill="FFFFFF"/>
        </w:rPr>
        <w:t>O(</w:t>
      </w:r>
      <w:proofErr w:type="gramEnd"/>
      <w:r w:rsidRPr="009B5F21">
        <w:rPr>
          <w:rFonts w:ascii="Times New Roman" w:hAnsi="Times New Roman" w:cs="Times New Roman"/>
          <w:color w:val="000000" w:themeColor="text1"/>
          <w:sz w:val="28"/>
          <w:szCs w:val="28"/>
          <w:shd w:val="clear" w:color="auto" w:fill="FFFFFF"/>
        </w:rPr>
        <w:t>V</w:t>
      </w:r>
      <w:r w:rsidRPr="009B5F21">
        <w:rPr>
          <w:rFonts w:ascii="Times New Roman" w:hAnsi="Times New Roman" w:cs="Times New Roman"/>
          <w:color w:val="000000" w:themeColor="text1"/>
          <w:sz w:val="28"/>
          <w:szCs w:val="28"/>
          <w:shd w:val="clear" w:color="auto" w:fill="FFFFFF"/>
          <w:vertAlign w:val="superscript"/>
        </w:rPr>
        <w:t>2</w:t>
      </w:r>
      <w:r w:rsidRPr="009B5F21">
        <w:rPr>
          <w:rFonts w:ascii="Times New Roman" w:hAnsi="Times New Roman" w:cs="Times New Roman"/>
          <w:color w:val="000000" w:themeColor="text1"/>
          <w:sz w:val="28"/>
          <w:szCs w:val="28"/>
          <w:shd w:val="clear" w:color="auto" w:fill="FFFFFF"/>
        </w:rPr>
        <w:t xml:space="preserve">)  //simple </w:t>
      </w:r>
      <w:proofErr w:type="spellStart"/>
      <w:r w:rsidRPr="009B5F21">
        <w:rPr>
          <w:rFonts w:ascii="Times New Roman" w:hAnsi="Times New Roman" w:cs="Times New Roman"/>
          <w:color w:val="000000" w:themeColor="text1"/>
          <w:sz w:val="28"/>
          <w:szCs w:val="28"/>
          <w:shd w:val="clear" w:color="auto" w:fill="FFFFFF"/>
        </w:rPr>
        <w:t>implementaion</w:t>
      </w:r>
      <w:proofErr w:type="spellEnd"/>
    </w:p>
    <w:p w:rsidR="00B1516F" w:rsidRPr="009B5F21" w:rsidRDefault="00B1516F" w:rsidP="009B5F21">
      <w:pPr>
        <w:jc w:val="both"/>
        <w:rPr>
          <w:rFonts w:ascii="Times New Roman" w:hAnsi="Times New Roman" w:cs="Times New Roman"/>
          <w:color w:val="000000" w:themeColor="text1"/>
          <w:sz w:val="28"/>
          <w:szCs w:val="28"/>
          <w:shd w:val="clear" w:color="auto" w:fill="FFFFFF"/>
        </w:rPr>
      </w:pPr>
      <w:proofErr w:type="gramStart"/>
      <w:r w:rsidRPr="009B5F21">
        <w:rPr>
          <w:rFonts w:ascii="Times New Roman" w:hAnsi="Times New Roman" w:cs="Times New Roman"/>
          <w:color w:val="000000" w:themeColor="text1"/>
          <w:sz w:val="28"/>
          <w:szCs w:val="28"/>
          <w:shd w:val="clear" w:color="auto" w:fill="FFFFFF"/>
        </w:rPr>
        <w:t>O(</w:t>
      </w:r>
      <w:proofErr w:type="gramEnd"/>
      <w:r w:rsidRPr="009B5F21">
        <w:rPr>
          <w:rFonts w:ascii="Times New Roman" w:hAnsi="Times New Roman" w:cs="Times New Roman"/>
          <w:color w:val="000000" w:themeColor="text1"/>
          <w:sz w:val="28"/>
          <w:szCs w:val="28"/>
          <w:shd w:val="clear" w:color="auto" w:fill="FFFFFF"/>
        </w:rPr>
        <w:t>E log V)  //</w:t>
      </w:r>
      <w:proofErr w:type="spellStart"/>
      <w:r w:rsidRPr="009B5F21">
        <w:rPr>
          <w:rFonts w:ascii="Times New Roman" w:hAnsi="Times New Roman" w:cs="Times New Roman"/>
          <w:color w:val="000000" w:themeColor="text1"/>
          <w:sz w:val="28"/>
          <w:szCs w:val="28"/>
          <w:shd w:val="clear" w:color="auto" w:fill="FFFFFF"/>
        </w:rPr>
        <w:t>Adj</w:t>
      </w:r>
      <w:proofErr w:type="spellEnd"/>
      <w:r w:rsidRPr="009B5F21">
        <w:rPr>
          <w:rFonts w:ascii="Times New Roman" w:hAnsi="Times New Roman" w:cs="Times New Roman"/>
          <w:color w:val="000000" w:themeColor="text1"/>
          <w:sz w:val="28"/>
          <w:szCs w:val="28"/>
          <w:shd w:val="clear" w:color="auto" w:fill="FFFFFF"/>
        </w:rPr>
        <w:t xml:space="preserve"> List + Min heap</w:t>
      </w:r>
    </w:p>
    <w:p w:rsidR="00B1516F" w:rsidRPr="009B5F21" w:rsidRDefault="00B1516F" w:rsidP="009B5F21">
      <w:pPr>
        <w:jc w:val="both"/>
        <w:rPr>
          <w:rFonts w:ascii="Times New Roman" w:hAnsi="Times New Roman" w:cs="Times New Roman"/>
          <w:color w:val="000000" w:themeColor="text1"/>
          <w:sz w:val="28"/>
          <w:szCs w:val="28"/>
          <w:shd w:val="clear" w:color="auto" w:fill="FFFFFF"/>
        </w:rPr>
      </w:pPr>
    </w:p>
    <w:p w:rsidR="009346B9" w:rsidRPr="009B5F21" w:rsidRDefault="00346D1B" w:rsidP="009B5F21">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SPANNING TREE</w:t>
      </w:r>
      <w:r w:rsidR="009346B9" w:rsidRPr="009B5F21">
        <w:rPr>
          <w:rFonts w:ascii="Times New Roman" w:hAnsi="Times New Roman" w:cs="Times New Roman"/>
          <w:b/>
          <w:color w:val="000000" w:themeColor="text1"/>
          <w:sz w:val="28"/>
          <w:szCs w:val="28"/>
        </w:rPr>
        <w:t>:</w:t>
      </w:r>
    </w:p>
    <w:p w:rsidR="009346B9" w:rsidRPr="009B5F21" w:rsidRDefault="009346B9" w:rsidP="009B5F21">
      <w:pPr>
        <w:jc w:val="both"/>
        <w:rPr>
          <w:rFonts w:ascii="Times New Roman" w:hAnsi="Times New Roman" w:cs="Times New Roman"/>
          <w:color w:val="000000" w:themeColor="text1"/>
          <w:sz w:val="28"/>
          <w:szCs w:val="28"/>
        </w:rPr>
      </w:pPr>
      <w:r w:rsidRPr="009B5F21">
        <w:rPr>
          <w:rFonts w:ascii="Times New Roman" w:hAnsi="Times New Roman" w:cs="Times New Roman"/>
          <w:color w:val="000000" w:themeColor="text1"/>
          <w:sz w:val="28"/>
          <w:szCs w:val="28"/>
        </w:rPr>
        <w:t>A spanning tree of an undirected graph is a connected subgraph that covers all the graph nodes with minimum possible edges.</w:t>
      </w:r>
    </w:p>
    <w:p w:rsidR="009346B9" w:rsidRPr="009B5F21" w:rsidRDefault="009346B9" w:rsidP="009B5F21">
      <w:pPr>
        <w:jc w:val="both"/>
        <w:rPr>
          <w:rFonts w:ascii="Times New Roman" w:hAnsi="Times New Roman" w:cs="Times New Roman"/>
          <w:b/>
          <w:color w:val="000000" w:themeColor="text1"/>
          <w:sz w:val="28"/>
          <w:szCs w:val="28"/>
        </w:rPr>
      </w:pPr>
    </w:p>
    <w:p w:rsidR="00D52454" w:rsidRPr="009B5F21" w:rsidRDefault="00D52454"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xml:space="preserve">8. Find Minimum Cost Spanning Tree of a given connected undirected graph using </w:t>
      </w:r>
      <w:proofErr w:type="spellStart"/>
      <w:r w:rsidRPr="009B5F21">
        <w:rPr>
          <w:rFonts w:ascii="Times New Roman" w:hAnsi="Times New Roman" w:cs="Times New Roman"/>
          <w:b/>
          <w:bCs/>
          <w:color w:val="00000A"/>
          <w:sz w:val="28"/>
          <w:szCs w:val="28"/>
        </w:rPr>
        <w:t>Kruskal'salgorithm</w:t>
      </w:r>
      <w:proofErr w:type="spellEnd"/>
      <w:r w:rsidRPr="009B5F21">
        <w:rPr>
          <w:rFonts w:ascii="Times New Roman" w:hAnsi="Times New Roman" w:cs="Times New Roman"/>
          <w:b/>
          <w:bCs/>
          <w:color w:val="00000A"/>
          <w:sz w:val="28"/>
          <w:szCs w:val="28"/>
        </w:rPr>
        <w:t>. Use Union-Find algorithms in your program.</w:t>
      </w:r>
    </w:p>
    <w:p w:rsidR="00D52454" w:rsidRPr="009B5F21" w:rsidRDefault="00D52454"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DA58FD" w:rsidRPr="009B5F21" w:rsidRDefault="00DA58FD" w:rsidP="009B5F21">
      <w:pPr>
        <w:autoSpaceDE w:val="0"/>
        <w:autoSpaceDN w:val="0"/>
        <w:adjustRightInd w:val="0"/>
        <w:spacing w:after="0" w:line="240" w:lineRule="auto"/>
        <w:jc w:val="both"/>
        <w:rPr>
          <w:rFonts w:ascii="Times New Roman" w:hAnsi="Times New Roman" w:cs="Times New Roman"/>
          <w:color w:val="000000" w:themeColor="text1"/>
          <w:sz w:val="28"/>
          <w:szCs w:val="28"/>
          <w:shd w:val="clear" w:color="auto" w:fill="FFFFFF"/>
        </w:rPr>
      </w:pPr>
      <w:proofErr w:type="spellStart"/>
      <w:r w:rsidRPr="009B5F21">
        <w:rPr>
          <w:rFonts w:ascii="Times New Roman" w:hAnsi="Times New Roman" w:cs="Times New Roman"/>
          <w:color w:val="000000" w:themeColor="text1"/>
          <w:sz w:val="28"/>
          <w:szCs w:val="28"/>
          <w:shd w:val="clear" w:color="auto" w:fill="FFFFFF"/>
        </w:rPr>
        <w:t>Kruskal’s</w:t>
      </w:r>
      <w:proofErr w:type="spellEnd"/>
      <w:r w:rsidRPr="009B5F21">
        <w:rPr>
          <w:rFonts w:ascii="Times New Roman" w:hAnsi="Times New Roman" w:cs="Times New Roman"/>
          <w:color w:val="000000" w:themeColor="text1"/>
          <w:sz w:val="28"/>
          <w:szCs w:val="28"/>
          <w:shd w:val="clear" w:color="auto" w:fill="FFFFFF"/>
        </w:rPr>
        <w:t xml:space="preserve"> algorithm is the concept that is introduced in the graph theory.</w:t>
      </w:r>
    </w:p>
    <w:p w:rsidR="00DA58FD" w:rsidRPr="009B5F21" w:rsidRDefault="00DA58F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It is used to discover the shortest path between two points in a connected weighted graph.</w:t>
      </w:r>
    </w:p>
    <w:p w:rsidR="00DA58FD" w:rsidRPr="009B5F21" w:rsidRDefault="00DA58F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This </w:t>
      </w:r>
      <w:hyperlink r:id="rId16" w:tgtFrame="_blank" w:tooltip="algorithm" w:history="1">
        <w:r w:rsidRPr="009B5F21">
          <w:rPr>
            <w:rStyle w:val="Hyperlink"/>
            <w:rFonts w:ascii="Times New Roman" w:hAnsi="Times New Roman" w:cs="Times New Roman"/>
            <w:color w:val="000000" w:themeColor="text1"/>
            <w:sz w:val="28"/>
            <w:szCs w:val="28"/>
            <w:shd w:val="clear" w:color="auto" w:fill="FFFFFF"/>
          </w:rPr>
          <w:t>algorithm</w:t>
        </w:r>
      </w:hyperlink>
      <w:r w:rsidRPr="009B5F21">
        <w:rPr>
          <w:rFonts w:ascii="Times New Roman" w:hAnsi="Times New Roman" w:cs="Times New Roman"/>
          <w:color w:val="000000" w:themeColor="text1"/>
          <w:sz w:val="28"/>
          <w:szCs w:val="28"/>
          <w:shd w:val="clear" w:color="auto" w:fill="FFFFFF"/>
        </w:rPr>
        <w:t> converts a given graph into the forest, considering each node as a separate tree. These trees can only link to each other if the edge connecting them has a low value and doesn’t generate a cycle in MST structure.</w:t>
      </w:r>
    </w:p>
    <w:p w:rsidR="00DA58FD" w:rsidRPr="009B5F21" w:rsidRDefault="00DA58FD" w:rsidP="009B5F21">
      <w:pPr>
        <w:jc w:val="both"/>
        <w:rPr>
          <w:rFonts w:ascii="Times New Roman" w:hAnsi="Times New Roman" w:cs="Times New Roman"/>
          <w:color w:val="000000" w:themeColor="text1"/>
          <w:sz w:val="28"/>
          <w:szCs w:val="28"/>
          <w:shd w:val="clear" w:color="auto" w:fill="FFFFFF"/>
        </w:rPr>
      </w:pPr>
    </w:p>
    <w:p w:rsidR="009346B9" w:rsidRPr="009B5F21" w:rsidRDefault="009346B9"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T</w:t>
      </w:r>
      <w:r w:rsidR="00DA58FD" w:rsidRPr="009B5F21">
        <w:rPr>
          <w:rFonts w:ascii="Times New Roman" w:hAnsi="Times New Roman" w:cs="Times New Roman"/>
          <w:color w:val="000000" w:themeColor="text1"/>
          <w:sz w:val="28"/>
          <w:szCs w:val="28"/>
          <w:shd w:val="clear" w:color="auto" w:fill="FFFFFF"/>
        </w:rPr>
        <w:t xml:space="preserve">he </w:t>
      </w:r>
      <w:proofErr w:type="spellStart"/>
      <w:r w:rsidR="00DA58FD" w:rsidRPr="009B5F21">
        <w:rPr>
          <w:rFonts w:ascii="Times New Roman" w:hAnsi="Times New Roman" w:cs="Times New Roman"/>
          <w:color w:val="000000" w:themeColor="text1"/>
          <w:sz w:val="28"/>
          <w:szCs w:val="28"/>
          <w:shd w:val="clear" w:color="auto" w:fill="FFFFFF"/>
        </w:rPr>
        <w:t>Kruskal</w:t>
      </w:r>
      <w:proofErr w:type="spellEnd"/>
      <w:r w:rsidR="00DA58FD" w:rsidRPr="009B5F21">
        <w:rPr>
          <w:rFonts w:ascii="Times New Roman" w:hAnsi="Times New Roman" w:cs="Times New Roman"/>
          <w:color w:val="000000" w:themeColor="text1"/>
          <w:sz w:val="28"/>
          <w:szCs w:val="28"/>
          <w:shd w:val="clear" w:color="auto" w:fill="FFFFFF"/>
        </w:rPr>
        <w:t xml:space="preserve"> algorithm is used to generate a minimum </w:t>
      </w:r>
      <w:hyperlink r:id="rId17" w:tgtFrame="_blank" w:tooltip="spanning tree" w:history="1">
        <w:r w:rsidR="00DA58FD" w:rsidRPr="009B5F21">
          <w:rPr>
            <w:rStyle w:val="Hyperlink"/>
            <w:rFonts w:ascii="Times New Roman" w:hAnsi="Times New Roman" w:cs="Times New Roman"/>
            <w:color w:val="000000" w:themeColor="text1"/>
            <w:sz w:val="28"/>
            <w:szCs w:val="28"/>
            <w:shd w:val="clear" w:color="auto" w:fill="FFFFFF"/>
          </w:rPr>
          <w:t>spanning tree</w:t>
        </w:r>
      </w:hyperlink>
      <w:r w:rsidR="00DA58FD" w:rsidRPr="009B5F21">
        <w:rPr>
          <w:rFonts w:ascii="Times New Roman" w:hAnsi="Times New Roman" w:cs="Times New Roman"/>
          <w:color w:val="000000" w:themeColor="text1"/>
          <w:sz w:val="28"/>
          <w:szCs w:val="28"/>
          <w:shd w:val="clear" w:color="auto" w:fill="FFFFFF"/>
        </w:rPr>
        <w:t xml:space="preserve"> for a given graph. </w:t>
      </w:r>
    </w:p>
    <w:p w:rsidR="00DA58FD" w:rsidRPr="009B5F21" w:rsidRDefault="00DA58F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lastRenderedPageBreak/>
        <w:t>A minimum spanning tree is a subset of a graph with the same number of vertices as the graph and edges equal to the number of vertices -1. It also has a minimal cost for the sum of all edge weights in a spanning tree.</w:t>
      </w:r>
    </w:p>
    <w:p w:rsidR="00DA58FD" w:rsidRPr="009B5F21" w:rsidRDefault="00DA58FD" w:rsidP="009B5F21">
      <w:pPr>
        <w:jc w:val="both"/>
        <w:rPr>
          <w:rFonts w:ascii="Times New Roman" w:hAnsi="Times New Roman" w:cs="Times New Roman"/>
          <w:color w:val="000000" w:themeColor="text1"/>
          <w:sz w:val="28"/>
          <w:szCs w:val="28"/>
          <w:shd w:val="clear" w:color="auto" w:fill="FFFFFF"/>
        </w:rPr>
      </w:pPr>
    </w:p>
    <w:p w:rsidR="00DA58FD" w:rsidRPr="009B5F21" w:rsidRDefault="00DA58FD" w:rsidP="009B5F21">
      <w:pPr>
        <w:jc w:val="both"/>
        <w:rPr>
          <w:rFonts w:ascii="Times New Roman" w:hAnsi="Times New Roman" w:cs="Times New Roman"/>
          <w:color w:val="000000" w:themeColor="text1"/>
          <w:sz w:val="28"/>
          <w:szCs w:val="28"/>
        </w:rPr>
      </w:pPr>
      <w:proofErr w:type="spellStart"/>
      <w:r w:rsidRPr="009B5F21">
        <w:rPr>
          <w:rFonts w:ascii="Times New Roman" w:hAnsi="Times New Roman" w:cs="Times New Roman"/>
          <w:color w:val="000000" w:themeColor="text1"/>
          <w:sz w:val="28"/>
          <w:szCs w:val="28"/>
          <w:shd w:val="clear" w:color="auto" w:fill="FFFFFF"/>
        </w:rPr>
        <w:t>Kruskal’s</w:t>
      </w:r>
      <w:proofErr w:type="spellEnd"/>
      <w:r w:rsidRPr="009B5F21">
        <w:rPr>
          <w:rFonts w:ascii="Times New Roman" w:hAnsi="Times New Roman" w:cs="Times New Roman"/>
          <w:color w:val="000000" w:themeColor="text1"/>
          <w:sz w:val="28"/>
          <w:szCs w:val="28"/>
          <w:shd w:val="clear" w:color="auto" w:fill="FFFFFF"/>
        </w:rPr>
        <w:t xml:space="preserve"> algorithm sorts all the edges in </w:t>
      </w:r>
      <w:r w:rsidRPr="009B5F21">
        <w:rPr>
          <w:rFonts w:ascii="Times New Roman" w:hAnsi="Times New Roman" w:cs="Times New Roman"/>
          <w:b/>
          <w:color w:val="000000" w:themeColor="text1"/>
          <w:sz w:val="28"/>
          <w:szCs w:val="28"/>
          <w:shd w:val="clear" w:color="auto" w:fill="FFFFFF"/>
        </w:rPr>
        <w:t>increasing order of their edge weights</w:t>
      </w:r>
      <w:r w:rsidRPr="009B5F21">
        <w:rPr>
          <w:rFonts w:ascii="Times New Roman" w:hAnsi="Times New Roman" w:cs="Times New Roman"/>
          <w:color w:val="000000" w:themeColor="text1"/>
          <w:sz w:val="28"/>
          <w:szCs w:val="28"/>
          <w:shd w:val="clear" w:color="auto" w:fill="FFFFFF"/>
        </w:rPr>
        <w:t xml:space="preserve"> and keeps </w:t>
      </w:r>
      <w:r w:rsidRPr="009B5F21">
        <w:rPr>
          <w:rFonts w:ascii="Times New Roman" w:hAnsi="Times New Roman" w:cs="Times New Roman"/>
          <w:b/>
          <w:color w:val="000000" w:themeColor="text1"/>
          <w:sz w:val="28"/>
          <w:szCs w:val="28"/>
          <w:shd w:val="clear" w:color="auto" w:fill="FFFFFF"/>
        </w:rPr>
        <w:t>adding nodes to the tree only if the chosen edge does not form any cycle</w:t>
      </w:r>
      <w:r w:rsidRPr="009B5F21">
        <w:rPr>
          <w:rFonts w:ascii="Times New Roman" w:hAnsi="Times New Roman" w:cs="Times New Roman"/>
          <w:color w:val="000000" w:themeColor="text1"/>
          <w:sz w:val="28"/>
          <w:szCs w:val="28"/>
          <w:shd w:val="clear" w:color="auto" w:fill="FFFFFF"/>
        </w:rPr>
        <w:t xml:space="preserve">. Also, it picks the edge with a minimum cost at first and the edge with a maximum cost at last. Hence, you can say that the </w:t>
      </w:r>
      <w:proofErr w:type="spellStart"/>
      <w:r w:rsidRPr="009B5F21">
        <w:rPr>
          <w:rFonts w:ascii="Times New Roman" w:hAnsi="Times New Roman" w:cs="Times New Roman"/>
          <w:color w:val="000000" w:themeColor="text1"/>
          <w:sz w:val="28"/>
          <w:szCs w:val="28"/>
          <w:shd w:val="clear" w:color="auto" w:fill="FFFFFF"/>
        </w:rPr>
        <w:t>Kruskal</w:t>
      </w:r>
      <w:proofErr w:type="spellEnd"/>
      <w:r w:rsidRPr="009B5F21">
        <w:rPr>
          <w:rFonts w:ascii="Times New Roman" w:hAnsi="Times New Roman" w:cs="Times New Roman"/>
          <w:color w:val="000000" w:themeColor="text1"/>
          <w:sz w:val="28"/>
          <w:szCs w:val="28"/>
          <w:shd w:val="clear" w:color="auto" w:fill="FFFFFF"/>
        </w:rPr>
        <w:t xml:space="preserve"> algorithm makes a locally optimal choice, intending to find the global optimal solution. That is why it is called a </w:t>
      </w:r>
      <w:hyperlink r:id="rId18" w:tgtFrame="_blank" w:tooltip="Greedy Algorithm. " w:history="1">
        <w:r w:rsidRPr="009B5F21">
          <w:rPr>
            <w:rStyle w:val="Hyperlink"/>
            <w:rFonts w:ascii="Times New Roman" w:hAnsi="Times New Roman" w:cs="Times New Roman"/>
            <w:color w:val="000000" w:themeColor="text1"/>
            <w:sz w:val="28"/>
            <w:szCs w:val="28"/>
            <w:shd w:val="clear" w:color="auto" w:fill="FFFFFF"/>
          </w:rPr>
          <w:t>Greedy Algorithm.</w:t>
        </w:r>
      </w:hyperlink>
    </w:p>
    <w:p w:rsidR="00DA58FD" w:rsidRPr="009B5F21" w:rsidRDefault="00DA58FD" w:rsidP="009B5F21">
      <w:pPr>
        <w:pStyle w:val="Heading2"/>
        <w:shd w:val="clear" w:color="auto" w:fill="FFFFFF"/>
        <w:spacing w:before="960" w:beforeAutospacing="0" w:after="480" w:afterAutospacing="0"/>
        <w:jc w:val="both"/>
        <w:rPr>
          <w:bCs w:val="0"/>
          <w:color w:val="000000" w:themeColor="text1"/>
          <w:sz w:val="28"/>
          <w:szCs w:val="28"/>
        </w:rPr>
      </w:pPr>
      <w:r w:rsidRPr="009B5F21">
        <w:rPr>
          <w:color w:val="000000" w:themeColor="text1"/>
          <w:sz w:val="28"/>
          <w:szCs w:val="28"/>
        </w:rPr>
        <w:tab/>
      </w:r>
      <w:r w:rsidRPr="009B5F21">
        <w:rPr>
          <w:bCs w:val="0"/>
          <w:color w:val="000000" w:themeColor="text1"/>
          <w:sz w:val="28"/>
          <w:szCs w:val="28"/>
        </w:rPr>
        <w:t xml:space="preserve">Creating Minimum Spanning Tree Using </w:t>
      </w:r>
      <w:proofErr w:type="spellStart"/>
      <w:r w:rsidRPr="009B5F21">
        <w:rPr>
          <w:bCs w:val="0"/>
          <w:color w:val="000000" w:themeColor="text1"/>
          <w:sz w:val="28"/>
          <w:szCs w:val="28"/>
        </w:rPr>
        <w:t>Kruskal</w:t>
      </w:r>
      <w:proofErr w:type="spellEnd"/>
      <w:r w:rsidRPr="009B5F21">
        <w:rPr>
          <w:bCs w:val="0"/>
          <w:color w:val="000000" w:themeColor="text1"/>
          <w:sz w:val="28"/>
          <w:szCs w:val="28"/>
        </w:rPr>
        <w:t xml:space="preserve"> Algorithm</w:t>
      </w:r>
    </w:p>
    <w:p w:rsidR="00DA58FD" w:rsidRPr="009B5F21" w:rsidRDefault="009346B9" w:rsidP="009B5F21">
      <w:pPr>
        <w:shd w:val="clear" w:color="auto" w:fill="FFFFFF"/>
        <w:spacing w:after="390" w:line="240" w:lineRule="auto"/>
        <w:jc w:val="both"/>
        <w:rPr>
          <w:rFonts w:ascii="Times New Roman" w:eastAsia="Times New Roman" w:hAnsi="Times New Roman" w:cs="Times New Roman"/>
          <w:color w:val="000000" w:themeColor="text1"/>
          <w:sz w:val="28"/>
          <w:szCs w:val="28"/>
        </w:rPr>
      </w:pPr>
      <w:r w:rsidRPr="009B5F21">
        <w:rPr>
          <w:rFonts w:ascii="Times New Roman" w:eastAsia="Times New Roman" w:hAnsi="Times New Roman" w:cs="Times New Roman"/>
          <w:color w:val="000000" w:themeColor="text1"/>
          <w:sz w:val="28"/>
          <w:szCs w:val="28"/>
        </w:rPr>
        <w:t xml:space="preserve">Let us </w:t>
      </w:r>
      <w:r w:rsidR="00DA58FD" w:rsidRPr="009B5F21">
        <w:rPr>
          <w:rFonts w:ascii="Times New Roman" w:eastAsia="Times New Roman" w:hAnsi="Times New Roman" w:cs="Times New Roman"/>
          <w:color w:val="000000" w:themeColor="text1"/>
          <w:sz w:val="28"/>
          <w:szCs w:val="28"/>
        </w:rPr>
        <w:t xml:space="preserve">first look into the steps involved in </w:t>
      </w:r>
      <w:proofErr w:type="spellStart"/>
      <w:r w:rsidR="00DA58FD" w:rsidRPr="009B5F21">
        <w:rPr>
          <w:rFonts w:ascii="Times New Roman" w:eastAsia="Times New Roman" w:hAnsi="Times New Roman" w:cs="Times New Roman"/>
          <w:color w:val="000000" w:themeColor="text1"/>
          <w:sz w:val="28"/>
          <w:szCs w:val="28"/>
        </w:rPr>
        <w:t>Kruskal’s</w:t>
      </w:r>
      <w:proofErr w:type="spellEnd"/>
      <w:r w:rsidR="00DA58FD" w:rsidRPr="009B5F21">
        <w:rPr>
          <w:rFonts w:ascii="Times New Roman" w:eastAsia="Times New Roman" w:hAnsi="Times New Roman" w:cs="Times New Roman"/>
          <w:color w:val="000000" w:themeColor="text1"/>
          <w:sz w:val="28"/>
          <w:szCs w:val="28"/>
        </w:rPr>
        <w:t xml:space="preserve"> Algorithm to generate a minimum spanning tree:</w:t>
      </w:r>
    </w:p>
    <w:p w:rsidR="00DA58FD" w:rsidRPr="009B5F21" w:rsidRDefault="00DA58FD" w:rsidP="009B5F21">
      <w:pPr>
        <w:numPr>
          <w:ilvl w:val="0"/>
          <w:numId w:val="1"/>
        </w:numPr>
        <w:shd w:val="clear" w:color="auto" w:fill="FFFFFF"/>
        <w:spacing w:before="100" w:beforeAutospacing="1" w:after="210" w:line="240" w:lineRule="auto"/>
        <w:ind w:left="300"/>
        <w:jc w:val="both"/>
        <w:rPr>
          <w:rFonts w:ascii="Times New Roman" w:eastAsia="Times New Roman" w:hAnsi="Times New Roman" w:cs="Times New Roman"/>
          <w:color w:val="000000" w:themeColor="text1"/>
          <w:sz w:val="28"/>
          <w:szCs w:val="28"/>
        </w:rPr>
      </w:pPr>
      <w:r w:rsidRPr="009B5F21">
        <w:rPr>
          <w:rFonts w:ascii="Times New Roman" w:eastAsia="Times New Roman" w:hAnsi="Times New Roman" w:cs="Times New Roman"/>
          <w:color w:val="000000" w:themeColor="text1"/>
          <w:sz w:val="28"/>
          <w:szCs w:val="28"/>
        </w:rPr>
        <w:t>Step 1: Sort all edges in increasing order of their edge weights.</w:t>
      </w:r>
    </w:p>
    <w:p w:rsidR="00DA58FD" w:rsidRPr="009B5F21" w:rsidRDefault="00DA58FD" w:rsidP="009B5F21">
      <w:pPr>
        <w:numPr>
          <w:ilvl w:val="0"/>
          <w:numId w:val="1"/>
        </w:numPr>
        <w:shd w:val="clear" w:color="auto" w:fill="FFFFFF"/>
        <w:spacing w:before="100" w:beforeAutospacing="1" w:after="210" w:line="240" w:lineRule="auto"/>
        <w:ind w:left="300"/>
        <w:jc w:val="both"/>
        <w:rPr>
          <w:rFonts w:ascii="Times New Roman" w:eastAsia="Times New Roman" w:hAnsi="Times New Roman" w:cs="Times New Roman"/>
          <w:color w:val="000000" w:themeColor="text1"/>
          <w:sz w:val="28"/>
          <w:szCs w:val="28"/>
        </w:rPr>
      </w:pPr>
      <w:r w:rsidRPr="009B5F21">
        <w:rPr>
          <w:rFonts w:ascii="Times New Roman" w:eastAsia="Times New Roman" w:hAnsi="Times New Roman" w:cs="Times New Roman"/>
          <w:color w:val="000000" w:themeColor="text1"/>
          <w:sz w:val="28"/>
          <w:szCs w:val="28"/>
        </w:rPr>
        <w:t>Step 2: Pick the smallest edge.</w:t>
      </w:r>
    </w:p>
    <w:p w:rsidR="00DA58FD" w:rsidRPr="009B5F21" w:rsidRDefault="00DA58FD" w:rsidP="009B5F21">
      <w:pPr>
        <w:numPr>
          <w:ilvl w:val="0"/>
          <w:numId w:val="1"/>
        </w:numPr>
        <w:shd w:val="clear" w:color="auto" w:fill="FFFFFF"/>
        <w:spacing w:before="100" w:beforeAutospacing="1" w:after="210" w:line="240" w:lineRule="auto"/>
        <w:ind w:left="300"/>
        <w:jc w:val="both"/>
        <w:rPr>
          <w:rFonts w:ascii="Times New Roman" w:eastAsia="Times New Roman" w:hAnsi="Times New Roman" w:cs="Times New Roman"/>
          <w:color w:val="000000" w:themeColor="text1"/>
          <w:sz w:val="28"/>
          <w:szCs w:val="28"/>
        </w:rPr>
      </w:pPr>
      <w:r w:rsidRPr="009B5F21">
        <w:rPr>
          <w:rFonts w:ascii="Times New Roman" w:eastAsia="Times New Roman" w:hAnsi="Times New Roman" w:cs="Times New Roman"/>
          <w:color w:val="000000" w:themeColor="text1"/>
          <w:sz w:val="28"/>
          <w:szCs w:val="28"/>
        </w:rPr>
        <w:t>Step 3: Check if the new edge creates a cycle or loop in a spanning tree.</w:t>
      </w:r>
    </w:p>
    <w:p w:rsidR="00DA58FD" w:rsidRPr="009B5F21" w:rsidRDefault="00DA58FD" w:rsidP="009B5F21">
      <w:pPr>
        <w:numPr>
          <w:ilvl w:val="0"/>
          <w:numId w:val="1"/>
        </w:numPr>
        <w:shd w:val="clear" w:color="auto" w:fill="FFFFFF"/>
        <w:spacing w:before="100" w:beforeAutospacing="1" w:after="210" w:line="240" w:lineRule="auto"/>
        <w:ind w:left="300"/>
        <w:jc w:val="both"/>
        <w:rPr>
          <w:rFonts w:ascii="Times New Roman" w:eastAsia="Times New Roman" w:hAnsi="Times New Roman" w:cs="Times New Roman"/>
          <w:color w:val="000000" w:themeColor="text1"/>
          <w:sz w:val="28"/>
          <w:szCs w:val="28"/>
        </w:rPr>
      </w:pPr>
      <w:r w:rsidRPr="009B5F21">
        <w:rPr>
          <w:rFonts w:ascii="Times New Roman" w:eastAsia="Times New Roman" w:hAnsi="Times New Roman" w:cs="Times New Roman"/>
          <w:color w:val="000000" w:themeColor="text1"/>
          <w:sz w:val="28"/>
          <w:szCs w:val="28"/>
        </w:rPr>
        <w:t>Step 4: If it doesn’t form the cycle, then include that edge in MST. Otherwise, discard it.</w:t>
      </w:r>
    </w:p>
    <w:p w:rsidR="00DA58FD" w:rsidRPr="009B5F21" w:rsidRDefault="00DA58FD" w:rsidP="009B5F21">
      <w:pPr>
        <w:numPr>
          <w:ilvl w:val="0"/>
          <w:numId w:val="1"/>
        </w:numPr>
        <w:shd w:val="clear" w:color="auto" w:fill="FFFFFF"/>
        <w:spacing w:before="100" w:beforeAutospacing="1" w:after="210" w:line="240" w:lineRule="auto"/>
        <w:ind w:left="300"/>
        <w:jc w:val="both"/>
        <w:rPr>
          <w:rFonts w:ascii="Times New Roman" w:eastAsia="Times New Roman" w:hAnsi="Times New Roman" w:cs="Times New Roman"/>
          <w:color w:val="000000" w:themeColor="text1"/>
          <w:sz w:val="28"/>
          <w:szCs w:val="28"/>
        </w:rPr>
      </w:pPr>
      <w:r w:rsidRPr="009B5F21">
        <w:rPr>
          <w:rFonts w:ascii="Times New Roman" w:eastAsia="Times New Roman" w:hAnsi="Times New Roman" w:cs="Times New Roman"/>
          <w:color w:val="000000" w:themeColor="text1"/>
          <w:sz w:val="28"/>
          <w:szCs w:val="28"/>
        </w:rPr>
        <w:t>Step 5: Repeat from step 2 until it includes |V| - 1 edges in MST.</w:t>
      </w:r>
    </w:p>
    <w:p w:rsidR="00D2514F" w:rsidRPr="009B5F21" w:rsidRDefault="00DA58FD" w:rsidP="009B5F21">
      <w:pPr>
        <w:pStyle w:val="Heading2"/>
        <w:shd w:val="clear" w:color="auto" w:fill="FFFFFF"/>
        <w:spacing w:before="960" w:beforeAutospacing="0" w:after="480" w:afterAutospacing="0"/>
        <w:jc w:val="both"/>
        <w:rPr>
          <w:bCs w:val="0"/>
          <w:color w:val="000000" w:themeColor="text1"/>
          <w:sz w:val="28"/>
          <w:szCs w:val="28"/>
        </w:rPr>
      </w:pPr>
      <w:r w:rsidRPr="009B5F21">
        <w:rPr>
          <w:bCs w:val="0"/>
          <w:color w:val="000000" w:themeColor="text1"/>
          <w:sz w:val="28"/>
          <w:szCs w:val="28"/>
        </w:rPr>
        <w:t>What Is</w:t>
      </w:r>
      <w:r w:rsidR="00D2514F" w:rsidRPr="009B5F21">
        <w:rPr>
          <w:bCs w:val="0"/>
          <w:color w:val="000000" w:themeColor="text1"/>
          <w:sz w:val="28"/>
          <w:szCs w:val="28"/>
        </w:rPr>
        <w:t xml:space="preserve"> </w:t>
      </w:r>
      <w:r w:rsidRPr="009B5F21">
        <w:rPr>
          <w:bCs w:val="0"/>
          <w:color w:val="000000" w:themeColor="text1"/>
          <w:sz w:val="28"/>
          <w:szCs w:val="28"/>
        </w:rPr>
        <w:t>Union Find Algorithm?</w:t>
      </w:r>
    </w:p>
    <w:p w:rsidR="00E1331F" w:rsidRPr="009B5F21" w:rsidRDefault="00E1331F" w:rsidP="009B5F21">
      <w:pPr>
        <w:pStyle w:val="Heading2"/>
        <w:shd w:val="clear" w:color="auto" w:fill="FFFFFF"/>
        <w:spacing w:before="960" w:beforeAutospacing="0" w:after="480" w:afterAutospacing="0"/>
        <w:jc w:val="both"/>
        <w:rPr>
          <w:b w:val="0"/>
          <w:bCs w:val="0"/>
          <w:color w:val="000000" w:themeColor="text1"/>
          <w:sz w:val="28"/>
          <w:szCs w:val="28"/>
        </w:rPr>
      </w:pPr>
      <w:r w:rsidRPr="009B5F21">
        <w:rPr>
          <w:color w:val="000000" w:themeColor="text1"/>
          <w:sz w:val="28"/>
          <w:szCs w:val="28"/>
          <w:shd w:val="clear" w:color="auto" w:fill="FFFFFF"/>
        </w:rPr>
        <w:t xml:space="preserve">Any MST algorithm revolves around determining whether adding an edge would result in a loop or not. Union Find is the most popular algorithm for determining this. The Union-Find algorithm separates vertices into clusters, </w:t>
      </w:r>
      <w:r w:rsidRPr="009B5F21">
        <w:rPr>
          <w:color w:val="000000" w:themeColor="text1"/>
          <w:sz w:val="28"/>
          <w:szCs w:val="28"/>
          <w:shd w:val="clear" w:color="auto" w:fill="FFFFFF"/>
        </w:rPr>
        <w:lastRenderedPageBreak/>
        <w:t>allowing you to determine whether two vertices belong to the same cluster and hence if adding an edge will produce a cycle.</w:t>
      </w:r>
    </w:p>
    <w:p w:rsidR="009346B9" w:rsidRPr="009B5F21" w:rsidRDefault="00DA58FD" w:rsidP="009B5F21">
      <w:pPr>
        <w:pStyle w:val="NormalWeb"/>
        <w:shd w:val="clear" w:color="auto" w:fill="FFFFFF"/>
        <w:spacing w:before="0" w:beforeAutospacing="0" w:after="390" w:afterAutospacing="0"/>
        <w:jc w:val="both"/>
        <w:rPr>
          <w:color w:val="000000" w:themeColor="text1"/>
          <w:sz w:val="28"/>
          <w:szCs w:val="28"/>
        </w:rPr>
      </w:pPr>
      <w:r w:rsidRPr="009B5F21">
        <w:rPr>
          <w:color w:val="000000" w:themeColor="text1"/>
          <w:sz w:val="28"/>
          <w:szCs w:val="28"/>
        </w:rPr>
        <w:t xml:space="preserve">Union Find is an algorithm that keeps track of elements that are split into one or over one disjoint set. It has two primary operations: Find and Union. </w:t>
      </w:r>
    </w:p>
    <w:p w:rsidR="00DA58FD" w:rsidRPr="009B5F21" w:rsidRDefault="00DA58FD" w:rsidP="009B5F21">
      <w:pPr>
        <w:pStyle w:val="NormalWeb"/>
        <w:shd w:val="clear" w:color="auto" w:fill="FFFFFF"/>
        <w:spacing w:before="0" w:beforeAutospacing="0" w:after="390" w:afterAutospacing="0"/>
        <w:jc w:val="both"/>
        <w:rPr>
          <w:color w:val="000000" w:themeColor="text1"/>
          <w:sz w:val="28"/>
          <w:szCs w:val="28"/>
        </w:rPr>
      </w:pPr>
      <w:r w:rsidRPr="009B5F21">
        <w:rPr>
          <w:color w:val="000000" w:themeColor="text1"/>
          <w:sz w:val="28"/>
          <w:szCs w:val="28"/>
        </w:rPr>
        <w:t>The Find operation returns the set of elements to which the given element (argument) belongs, whereas the Union operation merges two disjoint sets.</w:t>
      </w:r>
    </w:p>
    <w:p w:rsidR="00DA58FD" w:rsidRPr="009B5F21" w:rsidRDefault="009E083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Steps to be </w:t>
      </w:r>
      <w:r w:rsidR="00B027DC" w:rsidRPr="009B5F21">
        <w:rPr>
          <w:rFonts w:ascii="Times New Roman" w:hAnsi="Times New Roman" w:cs="Times New Roman"/>
          <w:color w:val="000000" w:themeColor="text1"/>
          <w:sz w:val="28"/>
          <w:szCs w:val="28"/>
          <w:shd w:val="clear" w:color="auto" w:fill="FFFFFF"/>
        </w:rPr>
        <w:t xml:space="preserve">followed </w:t>
      </w:r>
      <w:proofErr w:type="spellStart"/>
      <w:r w:rsidR="00B027DC" w:rsidRPr="009B5F21">
        <w:rPr>
          <w:rFonts w:ascii="Times New Roman" w:hAnsi="Times New Roman" w:cs="Times New Roman"/>
          <w:color w:val="000000" w:themeColor="text1"/>
          <w:sz w:val="28"/>
          <w:szCs w:val="28"/>
          <w:shd w:val="clear" w:color="auto" w:fill="FFFFFF"/>
        </w:rPr>
        <w:t>Kruskal</w:t>
      </w:r>
      <w:proofErr w:type="spellEnd"/>
      <w:r w:rsidR="00E1331F" w:rsidRPr="009B5F21">
        <w:rPr>
          <w:rFonts w:ascii="Times New Roman" w:hAnsi="Times New Roman" w:cs="Times New Roman"/>
          <w:color w:val="000000" w:themeColor="text1"/>
          <w:sz w:val="28"/>
          <w:szCs w:val="28"/>
          <w:shd w:val="clear" w:color="auto" w:fill="FFFFFF"/>
        </w:rPr>
        <w:t xml:space="preserve"> </w:t>
      </w:r>
      <w:proofErr w:type="spellStart"/>
      <w:r w:rsidR="00E1331F" w:rsidRPr="009B5F21">
        <w:rPr>
          <w:rFonts w:ascii="Times New Roman" w:hAnsi="Times New Roman" w:cs="Times New Roman"/>
          <w:color w:val="000000" w:themeColor="text1"/>
          <w:sz w:val="28"/>
          <w:szCs w:val="28"/>
          <w:shd w:val="clear" w:color="auto" w:fill="FFFFFF"/>
        </w:rPr>
        <w:t>algoritm</w:t>
      </w:r>
      <w:proofErr w:type="spellEnd"/>
      <w:r w:rsidR="00E1331F" w:rsidRPr="009B5F21">
        <w:rPr>
          <w:rFonts w:ascii="Times New Roman" w:hAnsi="Times New Roman" w:cs="Times New Roman"/>
          <w:color w:val="000000" w:themeColor="text1"/>
          <w:sz w:val="28"/>
          <w:szCs w:val="28"/>
          <w:shd w:val="clear" w:color="auto" w:fill="FFFFFF"/>
        </w:rPr>
        <w:t>:</w:t>
      </w:r>
    </w:p>
    <w:p w:rsidR="00B027DC" w:rsidRPr="009B5F21" w:rsidRDefault="00B027DC" w:rsidP="009B5F21">
      <w:pPr>
        <w:jc w:val="both"/>
        <w:rPr>
          <w:rFonts w:ascii="Times New Roman" w:hAnsi="Times New Roman" w:cs="Times New Roman"/>
          <w:color w:val="000000" w:themeColor="text1"/>
          <w:sz w:val="28"/>
          <w:szCs w:val="28"/>
          <w:shd w:val="clear" w:color="auto" w:fill="FFFFFF"/>
        </w:rPr>
      </w:pPr>
    </w:p>
    <w:p w:rsidR="00B027DC" w:rsidRPr="009B5F21" w:rsidRDefault="00B027DC"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DISJOINT SETS:</w:t>
      </w:r>
    </w:p>
    <w:p w:rsidR="007F20E5" w:rsidRPr="009B5F21" w:rsidRDefault="007F20E5"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A disjoint–set is a data structure that keeps track of a set of elements partitioned into several disjoint (non-overlapping) subsets.</w:t>
      </w:r>
    </w:p>
    <w:p w:rsidR="007F20E5" w:rsidRPr="009B5F21" w:rsidRDefault="00B027D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Two or more sets with nothing in common is called disjoint sets.</w:t>
      </w:r>
    </w:p>
    <w:p w:rsidR="00B027DC" w:rsidRPr="009B5F21" w:rsidRDefault="00C77620"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EX: </w:t>
      </w:r>
      <w:r w:rsidR="002B76FB" w:rsidRPr="009B5F21">
        <w:rPr>
          <w:rFonts w:ascii="Times New Roman" w:hAnsi="Times New Roman" w:cs="Times New Roman"/>
          <w:color w:val="000000" w:themeColor="text1"/>
          <w:sz w:val="28"/>
          <w:szCs w:val="28"/>
          <w:shd w:val="clear" w:color="auto" w:fill="FFFFFF"/>
        </w:rPr>
        <w:t>let’s</w:t>
      </w:r>
      <w:r w:rsidRPr="009B5F21">
        <w:rPr>
          <w:rFonts w:ascii="Times New Roman" w:hAnsi="Times New Roman" w:cs="Times New Roman"/>
          <w:color w:val="000000" w:themeColor="text1"/>
          <w:sz w:val="28"/>
          <w:szCs w:val="28"/>
          <w:shd w:val="clear" w:color="auto" w:fill="FFFFFF"/>
        </w:rPr>
        <w:t xml:space="preserve"> have 5 elements and it is divided into two sets. S1=</w:t>
      </w:r>
      <w:r w:rsidR="002B76FB" w:rsidRPr="009B5F21">
        <w:rPr>
          <w:rFonts w:ascii="Times New Roman" w:hAnsi="Times New Roman" w:cs="Times New Roman"/>
          <w:color w:val="000000" w:themeColor="text1"/>
          <w:sz w:val="28"/>
          <w:szCs w:val="28"/>
          <w:shd w:val="clear" w:color="auto" w:fill="FFFFFF"/>
        </w:rPr>
        <w:t xml:space="preserve"> </w:t>
      </w:r>
      <w:r w:rsidRPr="009B5F21">
        <w:rPr>
          <w:rFonts w:ascii="Times New Roman" w:hAnsi="Times New Roman" w:cs="Times New Roman"/>
          <w:color w:val="000000" w:themeColor="text1"/>
          <w:sz w:val="28"/>
          <w:szCs w:val="28"/>
          <w:shd w:val="clear" w:color="auto" w:fill="FFFFFF"/>
        </w:rPr>
        <w:t>{1</w:t>
      </w:r>
      <w:proofErr w:type="gramStart"/>
      <w:r w:rsidRPr="009B5F21">
        <w:rPr>
          <w:rFonts w:ascii="Times New Roman" w:hAnsi="Times New Roman" w:cs="Times New Roman"/>
          <w:color w:val="000000" w:themeColor="text1"/>
          <w:sz w:val="28"/>
          <w:szCs w:val="28"/>
          <w:shd w:val="clear" w:color="auto" w:fill="FFFFFF"/>
        </w:rPr>
        <w:t>,2,3</w:t>
      </w:r>
      <w:proofErr w:type="gramEnd"/>
      <w:r w:rsidRPr="009B5F21">
        <w:rPr>
          <w:rFonts w:ascii="Times New Roman" w:hAnsi="Times New Roman" w:cs="Times New Roman"/>
          <w:color w:val="000000" w:themeColor="text1"/>
          <w:sz w:val="28"/>
          <w:szCs w:val="28"/>
          <w:shd w:val="clear" w:color="auto" w:fill="FFFFFF"/>
        </w:rPr>
        <w:t>} ,S2={4,5}</w:t>
      </w:r>
    </w:p>
    <w:p w:rsidR="00C77620" w:rsidRPr="009B5F21" w:rsidRDefault="00C77620"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Here S1 and S2 are disjoint sets,</w:t>
      </w:r>
      <w:r w:rsidR="002B76FB" w:rsidRPr="009B5F21">
        <w:rPr>
          <w:rFonts w:ascii="Times New Roman" w:hAnsi="Times New Roman" w:cs="Times New Roman"/>
          <w:color w:val="000000" w:themeColor="text1"/>
          <w:sz w:val="28"/>
          <w:szCs w:val="28"/>
          <w:shd w:val="clear" w:color="auto" w:fill="FFFFFF"/>
        </w:rPr>
        <w:t xml:space="preserve"> </w:t>
      </w:r>
      <w:r w:rsidRPr="009B5F21">
        <w:rPr>
          <w:rFonts w:ascii="Times New Roman" w:hAnsi="Times New Roman" w:cs="Times New Roman"/>
          <w:color w:val="000000" w:themeColor="text1"/>
          <w:sz w:val="28"/>
          <w:szCs w:val="28"/>
          <w:shd w:val="clear" w:color="auto" w:fill="FFFFFF"/>
        </w:rPr>
        <w:t>nothing in common.</w:t>
      </w:r>
    </w:p>
    <w:p w:rsidR="00B027DC" w:rsidRPr="009B5F21" w:rsidRDefault="00B027D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1B312A22" wp14:editId="10670F6F">
            <wp:extent cx="3578549" cy="16287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2958" cy="1630782"/>
                    </a:xfrm>
                    <a:prstGeom prst="rect">
                      <a:avLst/>
                    </a:prstGeom>
                  </pic:spPr>
                </pic:pic>
              </a:graphicData>
            </a:graphic>
          </wp:inline>
        </w:drawing>
      </w:r>
    </w:p>
    <w:p w:rsidR="00FB5956" w:rsidRPr="009B5F21" w:rsidRDefault="00FB5956" w:rsidP="009B5F21">
      <w:pPr>
        <w:jc w:val="both"/>
        <w:rPr>
          <w:rFonts w:ascii="Times New Roman" w:hAnsi="Times New Roman" w:cs="Times New Roman"/>
          <w:color w:val="000000" w:themeColor="text1"/>
          <w:sz w:val="28"/>
          <w:szCs w:val="28"/>
          <w:shd w:val="clear" w:color="auto" w:fill="FFFFFF"/>
        </w:rPr>
      </w:pPr>
    </w:p>
    <w:p w:rsidR="00FB5956" w:rsidRPr="009B5F21" w:rsidRDefault="00FB5956"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Uses of D</w:t>
      </w:r>
      <w:r w:rsidR="00E214E4" w:rsidRPr="009B5F21">
        <w:rPr>
          <w:rFonts w:ascii="Times New Roman" w:hAnsi="Times New Roman" w:cs="Times New Roman"/>
          <w:color w:val="000000" w:themeColor="text1"/>
          <w:sz w:val="28"/>
          <w:szCs w:val="28"/>
          <w:shd w:val="clear" w:color="auto" w:fill="FFFFFF"/>
        </w:rPr>
        <w:t xml:space="preserve">isjoint </w:t>
      </w:r>
      <w:r w:rsidRPr="009B5F21">
        <w:rPr>
          <w:rFonts w:ascii="Times New Roman" w:hAnsi="Times New Roman" w:cs="Times New Roman"/>
          <w:color w:val="000000" w:themeColor="text1"/>
          <w:sz w:val="28"/>
          <w:szCs w:val="28"/>
          <w:shd w:val="clear" w:color="auto" w:fill="FFFFFF"/>
        </w:rPr>
        <w:t>S</w:t>
      </w:r>
      <w:r w:rsidR="00E214E4" w:rsidRPr="009B5F21">
        <w:rPr>
          <w:rFonts w:ascii="Times New Roman" w:hAnsi="Times New Roman" w:cs="Times New Roman"/>
          <w:color w:val="000000" w:themeColor="text1"/>
          <w:sz w:val="28"/>
          <w:szCs w:val="28"/>
          <w:shd w:val="clear" w:color="auto" w:fill="FFFFFF"/>
        </w:rPr>
        <w:t>ets</w:t>
      </w:r>
      <w:r w:rsidRPr="009B5F21">
        <w:rPr>
          <w:rFonts w:ascii="Times New Roman" w:hAnsi="Times New Roman" w:cs="Times New Roman"/>
          <w:color w:val="000000" w:themeColor="text1"/>
          <w:sz w:val="28"/>
          <w:szCs w:val="28"/>
          <w:shd w:val="clear" w:color="auto" w:fill="FFFFFF"/>
        </w:rPr>
        <w:t>:</w:t>
      </w:r>
    </w:p>
    <w:p w:rsidR="00FB5956" w:rsidRPr="009B5F21" w:rsidRDefault="00FB5956" w:rsidP="009B5F21">
      <w:pPr>
        <w:pStyle w:val="ListParagraph"/>
        <w:numPr>
          <w:ilvl w:val="0"/>
          <w:numId w:val="2"/>
        </w:num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It is easier to check given 2 elements whether they belong to same subset or not.</w:t>
      </w:r>
    </w:p>
    <w:p w:rsidR="00FB5956" w:rsidRPr="009B5F21" w:rsidRDefault="00FB5956" w:rsidP="009B5F21">
      <w:pPr>
        <w:pStyle w:val="ListParagraph"/>
        <w:jc w:val="both"/>
        <w:rPr>
          <w:rFonts w:ascii="Times New Roman" w:hAnsi="Times New Roman" w:cs="Times New Roman"/>
          <w:color w:val="000000" w:themeColor="text1"/>
          <w:sz w:val="28"/>
          <w:szCs w:val="28"/>
          <w:shd w:val="clear" w:color="auto" w:fill="FFFFFF"/>
        </w:rPr>
      </w:pPr>
    </w:p>
    <w:p w:rsidR="00FB5956" w:rsidRPr="009B5F21" w:rsidRDefault="00FB5956"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0C3591A0" wp14:editId="25B98281">
            <wp:extent cx="4601217" cy="171473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1217" cy="1714739"/>
                    </a:xfrm>
                    <a:prstGeom prst="rect">
                      <a:avLst/>
                    </a:prstGeom>
                  </pic:spPr>
                </pic:pic>
              </a:graphicData>
            </a:graphic>
          </wp:inline>
        </w:drawing>
      </w:r>
    </w:p>
    <w:p w:rsidR="00FB5956" w:rsidRPr="009B5F21" w:rsidRDefault="00FB5956"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Here to check if element 1 and element2 belong to same set or not.</w:t>
      </w:r>
      <w:r w:rsidR="00CF4CB7" w:rsidRPr="009B5F21">
        <w:rPr>
          <w:rFonts w:ascii="Times New Roman" w:hAnsi="Times New Roman" w:cs="Times New Roman"/>
          <w:color w:val="000000" w:themeColor="text1"/>
          <w:sz w:val="28"/>
          <w:szCs w:val="28"/>
          <w:shd w:val="clear" w:color="auto" w:fill="FFFFFF"/>
        </w:rPr>
        <w:t xml:space="preserve"> </w:t>
      </w:r>
    </w:p>
    <w:p w:rsidR="00CF4CB7" w:rsidRPr="009B5F21" w:rsidRDefault="00CF4CB7"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Here 1 and 2 belong to same set (S1)</w:t>
      </w:r>
    </w:p>
    <w:p w:rsidR="00CF4CB7" w:rsidRPr="009B5F21" w:rsidRDefault="00CF4CB7" w:rsidP="009B5F21">
      <w:pPr>
        <w:pStyle w:val="ListParagraph"/>
        <w:jc w:val="both"/>
        <w:rPr>
          <w:rFonts w:ascii="Times New Roman" w:hAnsi="Times New Roman" w:cs="Times New Roman"/>
          <w:b/>
          <w:color w:val="000000" w:themeColor="text1"/>
          <w:sz w:val="28"/>
          <w:szCs w:val="28"/>
          <w:shd w:val="clear" w:color="auto" w:fill="FFFFFF"/>
        </w:rPr>
      </w:pPr>
    </w:p>
    <w:p w:rsidR="00CF4CB7" w:rsidRPr="009B5F21" w:rsidRDefault="00CF4CB7"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FIND operation</w:t>
      </w:r>
    </w:p>
    <w:p w:rsidR="00CF4CB7" w:rsidRPr="009B5F21" w:rsidRDefault="00CF4CB7" w:rsidP="009B5F21">
      <w:pPr>
        <w:pStyle w:val="ListParagraph"/>
        <w:jc w:val="both"/>
        <w:rPr>
          <w:rFonts w:ascii="Times New Roman" w:hAnsi="Times New Roman" w:cs="Times New Roman"/>
          <w:color w:val="000000" w:themeColor="text1"/>
          <w:sz w:val="28"/>
          <w:szCs w:val="28"/>
          <w:shd w:val="clear" w:color="auto" w:fill="FFFFFF"/>
        </w:rPr>
      </w:pPr>
    </w:p>
    <w:p w:rsidR="00CF4CB7" w:rsidRPr="009B5F21" w:rsidRDefault="00CF4CB7" w:rsidP="009B5F21">
      <w:pPr>
        <w:pStyle w:val="ListParagraph"/>
        <w:numPr>
          <w:ilvl w:val="0"/>
          <w:numId w:val="2"/>
        </w:num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Used to merge two sets into one ( UNION operation)</w:t>
      </w:r>
    </w:p>
    <w:p w:rsidR="00CF4CB7" w:rsidRPr="009B5F21" w:rsidRDefault="00CF4CB7"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213639D7" wp14:editId="68DDEC22">
            <wp:extent cx="2771775" cy="1715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4645" cy="1717381"/>
                    </a:xfrm>
                    <a:prstGeom prst="rect">
                      <a:avLst/>
                    </a:prstGeom>
                  </pic:spPr>
                </pic:pic>
              </a:graphicData>
            </a:graphic>
          </wp:inline>
        </w:drawing>
      </w:r>
    </w:p>
    <w:p w:rsidR="00CF4CB7" w:rsidRPr="009B5F21" w:rsidRDefault="00CF4CB7" w:rsidP="009B5F21">
      <w:pPr>
        <w:pStyle w:val="ListParagraph"/>
        <w:jc w:val="both"/>
        <w:rPr>
          <w:rFonts w:ascii="Times New Roman" w:hAnsi="Times New Roman" w:cs="Times New Roman"/>
          <w:color w:val="000000" w:themeColor="text1"/>
          <w:sz w:val="28"/>
          <w:szCs w:val="28"/>
          <w:shd w:val="clear" w:color="auto" w:fill="FFFFFF"/>
        </w:rPr>
      </w:pPr>
    </w:p>
    <w:p w:rsidR="00B85D18" w:rsidRPr="009B5F21" w:rsidRDefault="00B85D18" w:rsidP="009B5F21">
      <w:pPr>
        <w:pStyle w:val="ListParagraph"/>
        <w:jc w:val="both"/>
        <w:rPr>
          <w:rFonts w:ascii="Times New Roman" w:hAnsi="Times New Roman" w:cs="Times New Roman"/>
          <w:color w:val="000000" w:themeColor="text1"/>
          <w:sz w:val="28"/>
          <w:szCs w:val="28"/>
          <w:shd w:val="clear" w:color="auto" w:fill="FFFFFF"/>
        </w:rPr>
      </w:pPr>
    </w:p>
    <w:p w:rsidR="00F27777" w:rsidRPr="009B5F21" w:rsidRDefault="00F27777"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Disjoint sets uses chaining to define a set. The Chaining is defined by a </w:t>
      </w:r>
      <w:r w:rsidRPr="009B5F21">
        <w:rPr>
          <w:rFonts w:ascii="Times New Roman" w:hAnsi="Times New Roman" w:cs="Times New Roman"/>
          <w:b/>
          <w:color w:val="000000" w:themeColor="text1"/>
          <w:sz w:val="28"/>
          <w:szCs w:val="28"/>
          <w:shd w:val="clear" w:color="auto" w:fill="FFFFFF"/>
        </w:rPr>
        <w:t>Parent-child relationship.</w:t>
      </w:r>
    </w:p>
    <w:p w:rsidR="00F27777" w:rsidRPr="009B5F21" w:rsidRDefault="00F27777" w:rsidP="009B5F21">
      <w:pPr>
        <w:pStyle w:val="ListParagraph"/>
        <w:jc w:val="both"/>
        <w:rPr>
          <w:rFonts w:ascii="Times New Roman" w:hAnsi="Times New Roman" w:cs="Times New Roman"/>
          <w:b/>
          <w:color w:val="000000" w:themeColor="text1"/>
          <w:sz w:val="28"/>
          <w:szCs w:val="28"/>
          <w:shd w:val="clear" w:color="auto" w:fill="FFFFFF"/>
        </w:rPr>
      </w:pPr>
    </w:p>
    <w:p w:rsidR="00F27777" w:rsidRPr="009B5F21" w:rsidRDefault="00F27777"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 xml:space="preserve">Ex: if we have 3 elements. Tree can be </w:t>
      </w:r>
      <w:proofErr w:type="gramStart"/>
      <w:r w:rsidRPr="009B5F21">
        <w:rPr>
          <w:rFonts w:ascii="Times New Roman" w:hAnsi="Times New Roman" w:cs="Times New Roman"/>
          <w:b/>
          <w:color w:val="000000" w:themeColor="text1"/>
          <w:sz w:val="28"/>
          <w:szCs w:val="28"/>
          <w:shd w:val="clear" w:color="auto" w:fill="FFFFFF"/>
        </w:rPr>
        <w:t>represented .</w:t>
      </w:r>
      <w:proofErr w:type="gramEnd"/>
    </w:p>
    <w:p w:rsidR="00F27777" w:rsidRPr="009B5F21" w:rsidRDefault="00F27777"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769E32C7" wp14:editId="662ADF34">
            <wp:extent cx="5105400" cy="220961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4658" cy="2213620"/>
                    </a:xfrm>
                    <a:prstGeom prst="rect">
                      <a:avLst/>
                    </a:prstGeom>
                  </pic:spPr>
                </pic:pic>
              </a:graphicData>
            </a:graphic>
          </wp:inline>
        </w:drawing>
      </w:r>
    </w:p>
    <w:p w:rsidR="00F27777" w:rsidRPr="009B5F21" w:rsidRDefault="00F27777" w:rsidP="009B5F21">
      <w:pPr>
        <w:pStyle w:val="ListParagraph"/>
        <w:jc w:val="both"/>
        <w:rPr>
          <w:rFonts w:ascii="Times New Roman" w:hAnsi="Times New Roman" w:cs="Times New Roman"/>
          <w:color w:val="000000" w:themeColor="text1"/>
          <w:sz w:val="28"/>
          <w:szCs w:val="28"/>
          <w:shd w:val="clear" w:color="auto" w:fill="FFFFFF"/>
        </w:rPr>
      </w:pPr>
    </w:p>
    <w:p w:rsidR="00C1425A" w:rsidRPr="009B5F21" w:rsidRDefault="00C1425A" w:rsidP="009B5F21">
      <w:pPr>
        <w:pStyle w:val="ListParagraph"/>
        <w:jc w:val="both"/>
        <w:rPr>
          <w:rFonts w:ascii="Times New Roman" w:hAnsi="Times New Roman" w:cs="Times New Roman"/>
          <w:color w:val="000000" w:themeColor="text1"/>
          <w:sz w:val="28"/>
          <w:szCs w:val="28"/>
          <w:shd w:val="clear" w:color="auto" w:fill="FFFFFF"/>
        </w:rPr>
      </w:pPr>
      <w:proofErr w:type="spellStart"/>
      <w:r w:rsidRPr="009B5F21">
        <w:rPr>
          <w:rFonts w:ascii="Times New Roman" w:hAnsi="Times New Roman" w:cs="Times New Roman"/>
          <w:color w:val="000000" w:themeColor="text1"/>
          <w:sz w:val="28"/>
          <w:szCs w:val="28"/>
          <w:shd w:val="clear" w:color="auto" w:fill="FFFFFF"/>
        </w:rPr>
        <w:t>Which ever</w:t>
      </w:r>
      <w:proofErr w:type="spellEnd"/>
      <w:r w:rsidRPr="009B5F21">
        <w:rPr>
          <w:rFonts w:ascii="Times New Roman" w:hAnsi="Times New Roman" w:cs="Times New Roman"/>
          <w:color w:val="000000" w:themeColor="text1"/>
          <w:sz w:val="28"/>
          <w:szCs w:val="28"/>
          <w:shd w:val="clear" w:color="auto" w:fill="FFFFFF"/>
        </w:rPr>
        <w:t xml:space="preserve"> the structure is there, </w:t>
      </w:r>
      <w:proofErr w:type="gramStart"/>
      <w:r w:rsidRPr="009B5F21">
        <w:rPr>
          <w:rFonts w:ascii="Times New Roman" w:hAnsi="Times New Roman" w:cs="Times New Roman"/>
          <w:color w:val="000000" w:themeColor="text1"/>
          <w:sz w:val="28"/>
          <w:szCs w:val="28"/>
          <w:shd w:val="clear" w:color="auto" w:fill="FFFFFF"/>
        </w:rPr>
        <w:t>A</w:t>
      </w:r>
      <w:proofErr w:type="gramEnd"/>
      <w:r w:rsidRPr="009B5F21">
        <w:rPr>
          <w:rFonts w:ascii="Times New Roman" w:hAnsi="Times New Roman" w:cs="Times New Roman"/>
          <w:color w:val="000000" w:themeColor="text1"/>
          <w:sz w:val="28"/>
          <w:szCs w:val="28"/>
          <w:shd w:val="clear" w:color="auto" w:fill="FFFFFF"/>
        </w:rPr>
        <w:t xml:space="preserve"> </w:t>
      </w:r>
      <w:r w:rsidRPr="009B5F21">
        <w:rPr>
          <w:rFonts w:ascii="Times New Roman" w:hAnsi="Times New Roman" w:cs="Times New Roman"/>
          <w:b/>
          <w:color w:val="000000" w:themeColor="text1"/>
          <w:sz w:val="28"/>
          <w:szCs w:val="28"/>
          <w:shd w:val="clear" w:color="auto" w:fill="FFFFFF"/>
        </w:rPr>
        <w:t xml:space="preserve">single absolute </w:t>
      </w:r>
      <w:proofErr w:type="spellStart"/>
      <w:r w:rsidRPr="009B5F21">
        <w:rPr>
          <w:rFonts w:ascii="Times New Roman" w:hAnsi="Times New Roman" w:cs="Times New Roman"/>
          <w:b/>
          <w:color w:val="000000" w:themeColor="text1"/>
          <w:sz w:val="28"/>
          <w:szCs w:val="28"/>
          <w:shd w:val="clear" w:color="auto" w:fill="FFFFFF"/>
        </w:rPr>
        <w:t>root</w:t>
      </w:r>
      <w:r w:rsidRPr="009B5F21">
        <w:rPr>
          <w:rFonts w:ascii="Times New Roman" w:hAnsi="Times New Roman" w:cs="Times New Roman"/>
          <w:color w:val="000000" w:themeColor="text1"/>
          <w:sz w:val="28"/>
          <w:szCs w:val="28"/>
          <w:shd w:val="clear" w:color="auto" w:fill="FFFFFF"/>
        </w:rPr>
        <w:t>.Absolute</w:t>
      </w:r>
      <w:proofErr w:type="spellEnd"/>
      <w:r w:rsidRPr="009B5F21">
        <w:rPr>
          <w:rFonts w:ascii="Times New Roman" w:hAnsi="Times New Roman" w:cs="Times New Roman"/>
          <w:color w:val="000000" w:themeColor="text1"/>
          <w:sz w:val="28"/>
          <w:szCs w:val="28"/>
          <w:shd w:val="clear" w:color="auto" w:fill="FFFFFF"/>
        </w:rPr>
        <w:t xml:space="preserve"> root should be defined.</w:t>
      </w:r>
    </w:p>
    <w:p w:rsidR="001B7EA9" w:rsidRPr="009B5F21" w:rsidRDefault="001B7EA9" w:rsidP="009B5F21">
      <w:pPr>
        <w:pStyle w:val="ListParagraph"/>
        <w:jc w:val="both"/>
        <w:rPr>
          <w:rFonts w:ascii="Times New Roman" w:hAnsi="Times New Roman" w:cs="Times New Roman"/>
          <w:b/>
          <w:color w:val="000000" w:themeColor="text1"/>
          <w:sz w:val="28"/>
          <w:szCs w:val="28"/>
          <w:shd w:val="clear" w:color="auto" w:fill="FFFFFF"/>
        </w:rPr>
      </w:pPr>
    </w:p>
    <w:p w:rsidR="00C1425A" w:rsidRPr="009B5F21" w:rsidRDefault="00154725"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 xml:space="preserve">Representation of the structure in the form of </w:t>
      </w:r>
      <w:r w:rsidR="00C1425A" w:rsidRPr="009B5F21">
        <w:rPr>
          <w:rFonts w:ascii="Times New Roman" w:hAnsi="Times New Roman" w:cs="Times New Roman"/>
          <w:b/>
          <w:color w:val="000000" w:themeColor="text1"/>
          <w:sz w:val="28"/>
          <w:szCs w:val="28"/>
          <w:shd w:val="clear" w:color="auto" w:fill="FFFFFF"/>
        </w:rPr>
        <w:t xml:space="preserve">Array: </w:t>
      </w:r>
    </w:p>
    <w:p w:rsidR="00C1425A" w:rsidRPr="009B5F21" w:rsidRDefault="00C1425A"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Indices of an array can</w:t>
      </w:r>
      <w:r w:rsidR="00545E81" w:rsidRPr="009B5F21">
        <w:rPr>
          <w:rFonts w:ascii="Times New Roman" w:hAnsi="Times New Roman" w:cs="Times New Roman"/>
          <w:color w:val="000000" w:themeColor="text1"/>
          <w:sz w:val="28"/>
          <w:szCs w:val="28"/>
          <w:shd w:val="clear" w:color="auto" w:fill="FFFFFF"/>
        </w:rPr>
        <w:t xml:space="preserve"> be indicated as Node, and </w:t>
      </w:r>
      <w:proofErr w:type="spellStart"/>
      <w:r w:rsidR="00545E81" w:rsidRPr="009B5F21">
        <w:rPr>
          <w:rFonts w:ascii="Times New Roman" w:hAnsi="Times New Roman" w:cs="Times New Roman"/>
          <w:color w:val="000000" w:themeColor="text1"/>
          <w:sz w:val="28"/>
          <w:szCs w:val="28"/>
          <w:shd w:val="clear" w:color="auto" w:fill="FFFFFF"/>
        </w:rPr>
        <w:t>what ever</w:t>
      </w:r>
      <w:proofErr w:type="spellEnd"/>
      <w:r w:rsidR="00545E81" w:rsidRPr="009B5F21">
        <w:rPr>
          <w:rFonts w:ascii="Times New Roman" w:hAnsi="Times New Roman" w:cs="Times New Roman"/>
          <w:color w:val="000000" w:themeColor="text1"/>
          <w:sz w:val="28"/>
          <w:szCs w:val="28"/>
          <w:shd w:val="clear" w:color="auto" w:fill="FFFFFF"/>
        </w:rPr>
        <w:t xml:space="preserve"> values they store will be </w:t>
      </w:r>
      <w:r w:rsidRPr="009B5F21">
        <w:rPr>
          <w:rFonts w:ascii="Times New Roman" w:hAnsi="Times New Roman" w:cs="Times New Roman"/>
          <w:color w:val="000000" w:themeColor="text1"/>
          <w:sz w:val="28"/>
          <w:szCs w:val="28"/>
          <w:shd w:val="clear" w:color="auto" w:fill="FFFFFF"/>
        </w:rPr>
        <w:t>parent values to which they are pointing to.</w:t>
      </w:r>
    </w:p>
    <w:p w:rsidR="00D94A77" w:rsidRPr="009B5F21" w:rsidRDefault="00D94A77" w:rsidP="009B5F21">
      <w:pPr>
        <w:pStyle w:val="ListParagraph"/>
        <w:jc w:val="both"/>
        <w:rPr>
          <w:rFonts w:ascii="Times New Roman" w:hAnsi="Times New Roman" w:cs="Times New Roman"/>
          <w:color w:val="000000" w:themeColor="text1"/>
          <w:sz w:val="28"/>
          <w:szCs w:val="28"/>
          <w:shd w:val="clear" w:color="auto" w:fill="FFFFFF"/>
        </w:rPr>
      </w:pPr>
    </w:p>
    <w:p w:rsidR="00D94A77" w:rsidRPr="009B5F21" w:rsidRDefault="00D94A77" w:rsidP="009B5F21">
      <w:pPr>
        <w:pStyle w:val="ListParagraph"/>
        <w:jc w:val="both"/>
        <w:rPr>
          <w:rFonts w:ascii="Times New Roman" w:hAnsi="Times New Roman" w:cs="Times New Roman"/>
          <w:color w:val="000000" w:themeColor="text1"/>
          <w:sz w:val="28"/>
          <w:szCs w:val="28"/>
          <w:shd w:val="clear" w:color="auto" w:fill="FFFFFF"/>
        </w:rPr>
      </w:pPr>
    </w:p>
    <w:p w:rsidR="00D94A77" w:rsidRPr="009B5F21" w:rsidRDefault="007B512F"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 xml:space="preserve">Two </w:t>
      </w:r>
      <w:r w:rsidR="00D94A77" w:rsidRPr="009B5F21">
        <w:rPr>
          <w:rFonts w:ascii="Times New Roman" w:hAnsi="Times New Roman" w:cs="Times New Roman"/>
          <w:b/>
          <w:color w:val="000000" w:themeColor="text1"/>
          <w:sz w:val="28"/>
          <w:szCs w:val="28"/>
          <w:shd w:val="clear" w:color="auto" w:fill="FFFFFF"/>
        </w:rPr>
        <w:t>Set</w:t>
      </w:r>
      <w:r w:rsidRPr="009B5F21">
        <w:rPr>
          <w:rFonts w:ascii="Times New Roman" w:hAnsi="Times New Roman" w:cs="Times New Roman"/>
          <w:b/>
          <w:color w:val="000000" w:themeColor="text1"/>
          <w:sz w:val="28"/>
          <w:szCs w:val="28"/>
          <w:shd w:val="clear" w:color="auto" w:fill="FFFFFF"/>
        </w:rPr>
        <w:t>s</w:t>
      </w:r>
      <w:r w:rsidR="00D94A77" w:rsidRPr="009B5F21">
        <w:rPr>
          <w:rFonts w:ascii="Times New Roman" w:hAnsi="Times New Roman" w:cs="Times New Roman"/>
          <w:b/>
          <w:color w:val="000000" w:themeColor="text1"/>
          <w:sz w:val="28"/>
          <w:szCs w:val="28"/>
          <w:shd w:val="clear" w:color="auto" w:fill="FFFFFF"/>
        </w:rPr>
        <w:t xml:space="preserve"> Representation:</w:t>
      </w:r>
      <w:r w:rsidR="00545E81" w:rsidRPr="009B5F21">
        <w:rPr>
          <w:rFonts w:ascii="Times New Roman" w:hAnsi="Times New Roman" w:cs="Times New Roman"/>
          <w:b/>
          <w:color w:val="000000" w:themeColor="text1"/>
          <w:sz w:val="28"/>
          <w:szCs w:val="28"/>
          <w:shd w:val="clear" w:color="auto" w:fill="FFFFFF"/>
        </w:rPr>
        <w:t xml:space="preserve"> </w:t>
      </w:r>
      <w:r w:rsidRPr="009B5F21">
        <w:rPr>
          <w:rFonts w:ascii="Times New Roman" w:hAnsi="Times New Roman" w:cs="Times New Roman"/>
          <w:b/>
          <w:color w:val="000000" w:themeColor="text1"/>
          <w:sz w:val="28"/>
          <w:szCs w:val="28"/>
          <w:shd w:val="clear" w:color="auto" w:fill="FFFFFF"/>
        </w:rPr>
        <w:t xml:space="preserve">Skew tree </w:t>
      </w:r>
    </w:p>
    <w:p w:rsidR="00D94A77" w:rsidRPr="009B5F21" w:rsidRDefault="00D94A77"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noProof/>
          <w:color w:val="000000" w:themeColor="text1"/>
          <w:sz w:val="28"/>
          <w:szCs w:val="28"/>
          <w:shd w:val="clear" w:color="auto" w:fill="FFFFFF"/>
        </w:rPr>
        <w:drawing>
          <wp:inline distT="0" distB="0" distL="0" distR="0" wp14:anchorId="1848176B" wp14:editId="7F93A708">
            <wp:extent cx="4770921" cy="2190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952" cy="2191223"/>
                    </a:xfrm>
                    <a:prstGeom prst="rect">
                      <a:avLst/>
                    </a:prstGeom>
                  </pic:spPr>
                </pic:pic>
              </a:graphicData>
            </a:graphic>
          </wp:inline>
        </w:drawing>
      </w:r>
    </w:p>
    <w:p w:rsidR="00C1425A" w:rsidRPr="009B5F21" w:rsidRDefault="00C1425A" w:rsidP="009B5F21">
      <w:pPr>
        <w:pStyle w:val="ListParagraph"/>
        <w:jc w:val="both"/>
        <w:rPr>
          <w:rFonts w:ascii="Times New Roman" w:hAnsi="Times New Roman" w:cs="Times New Roman"/>
          <w:color w:val="000000" w:themeColor="text1"/>
          <w:sz w:val="28"/>
          <w:szCs w:val="28"/>
          <w:shd w:val="clear" w:color="auto" w:fill="FFFFFF"/>
        </w:rPr>
      </w:pPr>
    </w:p>
    <w:p w:rsidR="001A6337" w:rsidRPr="009B5F21" w:rsidRDefault="00562B6C"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Ex:</w:t>
      </w:r>
      <w:r w:rsidR="00545E81" w:rsidRPr="009B5F21">
        <w:rPr>
          <w:rFonts w:ascii="Times New Roman" w:hAnsi="Times New Roman" w:cs="Times New Roman"/>
          <w:color w:val="000000" w:themeColor="text1"/>
          <w:sz w:val="28"/>
          <w:szCs w:val="28"/>
          <w:shd w:val="clear" w:color="auto" w:fill="FFFFFF"/>
        </w:rPr>
        <w:t xml:space="preserve"> </w:t>
      </w:r>
      <w:r w:rsidRPr="009B5F21">
        <w:rPr>
          <w:rFonts w:ascii="Times New Roman" w:hAnsi="Times New Roman" w:cs="Times New Roman"/>
          <w:b/>
          <w:color w:val="000000" w:themeColor="text1"/>
          <w:sz w:val="28"/>
          <w:szCs w:val="28"/>
          <w:shd w:val="clear" w:color="auto" w:fill="FFFFFF"/>
        </w:rPr>
        <w:t>Find Operation:</w:t>
      </w:r>
      <w:r w:rsidRPr="009B5F21">
        <w:rPr>
          <w:rFonts w:ascii="Times New Roman" w:hAnsi="Times New Roman" w:cs="Times New Roman"/>
          <w:color w:val="000000" w:themeColor="text1"/>
          <w:sz w:val="28"/>
          <w:szCs w:val="28"/>
          <w:shd w:val="clear" w:color="auto" w:fill="FFFFFF"/>
        </w:rPr>
        <w:t xml:space="preserve"> Are (2,</w:t>
      </w:r>
      <w:r w:rsidR="00A80ACD" w:rsidRPr="009B5F21">
        <w:rPr>
          <w:rFonts w:ascii="Times New Roman" w:hAnsi="Times New Roman" w:cs="Times New Roman"/>
          <w:color w:val="000000" w:themeColor="text1"/>
          <w:sz w:val="28"/>
          <w:szCs w:val="28"/>
          <w:shd w:val="clear" w:color="auto" w:fill="FFFFFF"/>
        </w:rPr>
        <w:t xml:space="preserve"> </w:t>
      </w:r>
      <w:r w:rsidRPr="009B5F21">
        <w:rPr>
          <w:rFonts w:ascii="Times New Roman" w:hAnsi="Times New Roman" w:cs="Times New Roman"/>
          <w:color w:val="000000" w:themeColor="text1"/>
          <w:sz w:val="28"/>
          <w:szCs w:val="28"/>
          <w:shd w:val="clear" w:color="auto" w:fill="FFFFFF"/>
        </w:rPr>
        <w:t>5) are in same set</w:t>
      </w:r>
      <w:r w:rsidR="00F239BB" w:rsidRPr="009B5F21">
        <w:rPr>
          <w:rFonts w:ascii="Times New Roman" w:hAnsi="Times New Roman" w:cs="Times New Roman"/>
          <w:color w:val="000000" w:themeColor="text1"/>
          <w:sz w:val="28"/>
          <w:szCs w:val="28"/>
          <w:shd w:val="clear" w:color="auto" w:fill="FFFFFF"/>
        </w:rPr>
        <w:t xml:space="preserve"> or not</w:t>
      </w:r>
      <w:r w:rsidRPr="009B5F21">
        <w:rPr>
          <w:rFonts w:ascii="Times New Roman" w:hAnsi="Times New Roman" w:cs="Times New Roman"/>
          <w:color w:val="000000" w:themeColor="text1"/>
          <w:sz w:val="28"/>
          <w:szCs w:val="28"/>
          <w:shd w:val="clear" w:color="auto" w:fill="FFFFFF"/>
        </w:rPr>
        <w:t>?</w:t>
      </w:r>
    </w:p>
    <w:p w:rsidR="00F239BB" w:rsidRPr="009B5F21" w:rsidRDefault="00F239BB" w:rsidP="009B5F21">
      <w:pPr>
        <w:pStyle w:val="ListParagraph"/>
        <w:jc w:val="both"/>
        <w:rPr>
          <w:rFonts w:ascii="Times New Roman" w:hAnsi="Times New Roman" w:cs="Times New Roman"/>
          <w:color w:val="000000" w:themeColor="text1"/>
          <w:sz w:val="28"/>
          <w:szCs w:val="28"/>
          <w:shd w:val="clear" w:color="auto" w:fill="FFFFFF"/>
        </w:rPr>
      </w:pPr>
    </w:p>
    <w:p w:rsidR="00F239BB" w:rsidRPr="009B5F21" w:rsidRDefault="00F239BB" w:rsidP="009B5F21">
      <w:pPr>
        <w:pStyle w:val="ListParagraph"/>
        <w:jc w:val="both"/>
        <w:rPr>
          <w:rFonts w:ascii="Times New Roman" w:hAnsi="Times New Roman" w:cs="Times New Roman"/>
          <w:color w:val="000000" w:themeColor="text1"/>
          <w:sz w:val="28"/>
          <w:szCs w:val="28"/>
          <w:shd w:val="clear" w:color="auto" w:fill="FFFFFF"/>
        </w:rPr>
      </w:pPr>
      <w:proofErr w:type="spellStart"/>
      <w:proofErr w:type="gramStart"/>
      <w:r w:rsidRPr="009B5F21">
        <w:rPr>
          <w:rFonts w:ascii="Times New Roman" w:hAnsi="Times New Roman" w:cs="Times New Roman"/>
          <w:color w:val="000000" w:themeColor="text1"/>
          <w:sz w:val="28"/>
          <w:szCs w:val="28"/>
          <w:shd w:val="clear" w:color="auto" w:fill="FFFFFF"/>
        </w:rPr>
        <w:t>Ans</w:t>
      </w:r>
      <w:proofErr w:type="spellEnd"/>
      <w:r w:rsidR="00A80ACD" w:rsidRPr="009B5F21">
        <w:rPr>
          <w:rFonts w:ascii="Times New Roman" w:hAnsi="Times New Roman" w:cs="Times New Roman"/>
          <w:color w:val="000000" w:themeColor="text1"/>
          <w:sz w:val="28"/>
          <w:szCs w:val="28"/>
          <w:shd w:val="clear" w:color="auto" w:fill="FFFFFF"/>
        </w:rPr>
        <w:t xml:space="preserve"> </w:t>
      </w:r>
      <w:r w:rsidRPr="009B5F21">
        <w:rPr>
          <w:rFonts w:ascii="Times New Roman" w:hAnsi="Times New Roman" w:cs="Times New Roman"/>
          <w:color w:val="000000" w:themeColor="text1"/>
          <w:sz w:val="28"/>
          <w:szCs w:val="28"/>
          <w:shd w:val="clear" w:color="auto" w:fill="FFFFFF"/>
        </w:rPr>
        <w:t>:</w:t>
      </w:r>
      <w:proofErr w:type="gramEnd"/>
      <w:r w:rsidRPr="009B5F21">
        <w:rPr>
          <w:rFonts w:ascii="Times New Roman" w:hAnsi="Times New Roman" w:cs="Times New Roman"/>
          <w:color w:val="000000" w:themeColor="text1"/>
          <w:sz w:val="28"/>
          <w:szCs w:val="28"/>
          <w:shd w:val="clear" w:color="auto" w:fill="FFFFFF"/>
        </w:rPr>
        <w:t xml:space="preserve"> Find the absolute root of 2 and absolute root of 5, if they belong to same </w:t>
      </w:r>
      <w:proofErr w:type="spellStart"/>
      <w:r w:rsidRPr="009B5F21">
        <w:rPr>
          <w:rFonts w:ascii="Times New Roman" w:hAnsi="Times New Roman" w:cs="Times New Roman"/>
          <w:color w:val="000000" w:themeColor="text1"/>
          <w:sz w:val="28"/>
          <w:szCs w:val="28"/>
          <w:shd w:val="clear" w:color="auto" w:fill="FFFFFF"/>
        </w:rPr>
        <w:t>set,it</w:t>
      </w:r>
      <w:proofErr w:type="spellEnd"/>
      <w:r w:rsidRPr="009B5F21">
        <w:rPr>
          <w:rFonts w:ascii="Times New Roman" w:hAnsi="Times New Roman" w:cs="Times New Roman"/>
          <w:color w:val="000000" w:themeColor="text1"/>
          <w:sz w:val="28"/>
          <w:szCs w:val="28"/>
          <w:shd w:val="clear" w:color="auto" w:fill="FFFFFF"/>
        </w:rPr>
        <w:t xml:space="preserve"> results to TRUE.</w:t>
      </w:r>
    </w:p>
    <w:p w:rsidR="00F239BB" w:rsidRPr="009B5F21" w:rsidRDefault="00EB0695"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w:t>
      </w:r>
    </w:p>
    <w:p w:rsidR="00562B6C" w:rsidRPr="009B5F21" w:rsidRDefault="00F239BB"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w:t>
      </w:r>
    </w:p>
    <w:p w:rsidR="00562B6C" w:rsidRPr="009B5F21" w:rsidRDefault="00EB0695" w:rsidP="009B5F21">
      <w:pPr>
        <w:pStyle w:val="ListParagraph"/>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1AE12C55" wp14:editId="2BD75637">
            <wp:extent cx="5001323" cy="100979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1323" cy="1009791"/>
                    </a:xfrm>
                    <a:prstGeom prst="rect">
                      <a:avLst/>
                    </a:prstGeom>
                  </pic:spPr>
                </pic:pic>
              </a:graphicData>
            </a:graphic>
          </wp:inline>
        </w:drawing>
      </w:r>
    </w:p>
    <w:p w:rsidR="00EB0695" w:rsidRPr="009B5F21" w:rsidRDefault="00EB0695"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Absolute root of 2 is </w:t>
      </w:r>
      <w:r w:rsidR="0012202F" w:rsidRPr="009B5F21">
        <w:rPr>
          <w:rFonts w:ascii="Times New Roman" w:hAnsi="Times New Roman" w:cs="Times New Roman"/>
          <w:b/>
          <w:color w:val="000000" w:themeColor="text1"/>
          <w:sz w:val="28"/>
          <w:szCs w:val="28"/>
          <w:shd w:val="clear" w:color="auto" w:fill="FFFFFF"/>
        </w:rPr>
        <w:t>3</w:t>
      </w:r>
    </w:p>
    <w:p w:rsidR="0012202F" w:rsidRPr="009B5F21" w:rsidRDefault="0012202F" w:rsidP="009B5F21">
      <w:pPr>
        <w:pStyle w:val="ListParagraph"/>
        <w:jc w:val="both"/>
        <w:rPr>
          <w:rFonts w:ascii="Times New Roman" w:hAnsi="Times New Roman" w:cs="Times New Roman"/>
          <w:b/>
          <w:color w:val="000000" w:themeColor="text1"/>
          <w:sz w:val="28"/>
          <w:szCs w:val="28"/>
          <w:shd w:val="clear" w:color="auto" w:fill="FFFFFF"/>
        </w:rPr>
      </w:pPr>
    </w:p>
    <w:p w:rsidR="0012202F" w:rsidRPr="009B5F21" w:rsidRDefault="0012202F"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noProof/>
          <w:color w:val="000000" w:themeColor="text1"/>
          <w:sz w:val="28"/>
          <w:szCs w:val="28"/>
          <w:shd w:val="clear" w:color="auto" w:fill="FFFFFF"/>
        </w:rPr>
        <w:drawing>
          <wp:inline distT="0" distB="0" distL="0" distR="0" wp14:anchorId="064A85D8" wp14:editId="5CA11A60">
            <wp:extent cx="4077269" cy="89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7269" cy="895475"/>
                    </a:xfrm>
                    <a:prstGeom prst="rect">
                      <a:avLst/>
                    </a:prstGeom>
                  </pic:spPr>
                </pic:pic>
              </a:graphicData>
            </a:graphic>
          </wp:inline>
        </w:drawing>
      </w:r>
    </w:p>
    <w:p w:rsidR="0012202F" w:rsidRPr="009B5F21" w:rsidRDefault="0012202F" w:rsidP="009B5F21">
      <w:pPr>
        <w:pStyle w:val="ListParagraph"/>
        <w:jc w:val="both"/>
        <w:rPr>
          <w:rFonts w:ascii="Times New Roman" w:hAnsi="Times New Roman" w:cs="Times New Roman"/>
          <w:b/>
          <w:color w:val="000000" w:themeColor="text1"/>
          <w:sz w:val="28"/>
          <w:szCs w:val="28"/>
          <w:shd w:val="clear" w:color="auto" w:fill="FFFFFF"/>
        </w:rPr>
      </w:pPr>
    </w:p>
    <w:p w:rsidR="0012202F" w:rsidRPr="009B5F21" w:rsidRDefault="0012202F" w:rsidP="009B5F21">
      <w:pPr>
        <w:pStyle w:val="ListParagraph"/>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Absolute root of 5 is 6</w:t>
      </w:r>
    </w:p>
    <w:p w:rsidR="00C1425A" w:rsidRPr="009B5F21" w:rsidRDefault="00C1425A" w:rsidP="009B5F21">
      <w:pPr>
        <w:pStyle w:val="ListParagraph"/>
        <w:jc w:val="both"/>
        <w:rPr>
          <w:rFonts w:ascii="Times New Roman" w:hAnsi="Times New Roman" w:cs="Times New Roman"/>
          <w:color w:val="000000" w:themeColor="text1"/>
          <w:sz w:val="28"/>
          <w:szCs w:val="28"/>
          <w:shd w:val="clear" w:color="auto" w:fill="FFFFFF"/>
        </w:rPr>
      </w:pPr>
    </w:p>
    <w:p w:rsidR="00B027DC" w:rsidRPr="009B5F21" w:rsidRDefault="007D11C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They are not in same set.</w:t>
      </w:r>
    </w:p>
    <w:p w:rsidR="007D11CC" w:rsidRPr="009B5F21" w:rsidRDefault="007D11CC" w:rsidP="009B5F21">
      <w:pPr>
        <w:jc w:val="both"/>
        <w:rPr>
          <w:rFonts w:ascii="Times New Roman" w:hAnsi="Times New Roman" w:cs="Times New Roman"/>
          <w:color w:val="000000" w:themeColor="text1"/>
          <w:sz w:val="28"/>
          <w:szCs w:val="28"/>
          <w:shd w:val="clear" w:color="auto" w:fill="FFFFFF"/>
        </w:rPr>
      </w:pPr>
    </w:p>
    <w:p w:rsidR="007D11CC" w:rsidRPr="009B5F21" w:rsidRDefault="007D11C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 xml:space="preserve">FIND </w:t>
      </w:r>
      <w:proofErr w:type="gramStart"/>
      <w:r w:rsidRPr="009B5F21">
        <w:rPr>
          <w:rFonts w:ascii="Times New Roman" w:hAnsi="Times New Roman" w:cs="Times New Roman"/>
          <w:b/>
          <w:color w:val="000000" w:themeColor="text1"/>
          <w:sz w:val="28"/>
          <w:szCs w:val="28"/>
          <w:shd w:val="clear" w:color="auto" w:fill="FFFFFF"/>
        </w:rPr>
        <w:t>Operation :</w:t>
      </w:r>
      <w:r w:rsidRPr="009B5F21">
        <w:rPr>
          <w:rFonts w:ascii="Times New Roman" w:hAnsi="Times New Roman" w:cs="Times New Roman"/>
          <w:color w:val="000000" w:themeColor="text1"/>
          <w:sz w:val="28"/>
          <w:szCs w:val="28"/>
          <w:shd w:val="clear" w:color="auto" w:fill="FFFFFF"/>
        </w:rPr>
        <w:t>If</w:t>
      </w:r>
      <w:proofErr w:type="gramEnd"/>
      <w:r w:rsidRPr="009B5F21">
        <w:rPr>
          <w:rFonts w:ascii="Times New Roman" w:hAnsi="Times New Roman" w:cs="Times New Roman"/>
          <w:color w:val="000000" w:themeColor="text1"/>
          <w:sz w:val="28"/>
          <w:szCs w:val="28"/>
          <w:shd w:val="clear" w:color="auto" w:fill="FFFFFF"/>
        </w:rPr>
        <w:t xml:space="preserve"> the root parent of A and B are same  then they must be in the same SET.</w:t>
      </w:r>
    </w:p>
    <w:p w:rsidR="007D11CC" w:rsidRPr="009B5F21" w:rsidRDefault="00D76E30"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UNION of 2 sets:</w:t>
      </w:r>
    </w:p>
    <w:p w:rsidR="00D76E30" w:rsidRPr="009B5F21" w:rsidRDefault="003348C9" w:rsidP="009B5F21">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t>-</w:t>
      </w:r>
      <w:r w:rsidR="00D76E30" w:rsidRPr="009B5F21">
        <w:rPr>
          <w:rFonts w:ascii="Times New Roman" w:hAnsi="Times New Roman" w:cs="Times New Roman"/>
          <w:noProof/>
          <w:color w:val="000000" w:themeColor="text1"/>
          <w:sz w:val="28"/>
          <w:szCs w:val="28"/>
          <w:shd w:val="clear" w:color="auto" w:fill="FFFFFF"/>
        </w:rPr>
        <w:drawing>
          <wp:inline distT="0" distB="0" distL="0" distR="0" wp14:anchorId="18B216B2" wp14:editId="3177B748">
            <wp:extent cx="3569644" cy="28336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4116" cy="2837185"/>
                    </a:xfrm>
                    <a:prstGeom prst="rect">
                      <a:avLst/>
                    </a:prstGeom>
                  </pic:spPr>
                </pic:pic>
              </a:graphicData>
            </a:graphic>
          </wp:inline>
        </w:drawing>
      </w:r>
    </w:p>
    <w:p w:rsidR="00D76E30" w:rsidRPr="009B5F21" w:rsidRDefault="00D76E30" w:rsidP="009B5F21">
      <w:pPr>
        <w:jc w:val="both"/>
        <w:rPr>
          <w:rFonts w:ascii="Times New Roman" w:hAnsi="Times New Roman" w:cs="Times New Roman"/>
          <w:color w:val="000000" w:themeColor="text1"/>
          <w:sz w:val="28"/>
          <w:szCs w:val="28"/>
          <w:shd w:val="clear" w:color="auto" w:fill="FFFFFF"/>
        </w:rPr>
      </w:pPr>
    </w:p>
    <w:p w:rsidR="00D76E30" w:rsidRPr="009B5F21" w:rsidRDefault="00D76E30" w:rsidP="009B5F21">
      <w:pPr>
        <w:jc w:val="both"/>
        <w:rPr>
          <w:rFonts w:ascii="Times New Roman" w:hAnsi="Times New Roman" w:cs="Times New Roman"/>
          <w:b/>
          <w:color w:val="000000" w:themeColor="text1"/>
          <w:sz w:val="28"/>
          <w:szCs w:val="28"/>
          <w:shd w:val="clear" w:color="auto" w:fill="FFFFFF"/>
        </w:rPr>
      </w:pPr>
      <w:proofErr w:type="gramStart"/>
      <w:r w:rsidRPr="009B5F21">
        <w:rPr>
          <w:rFonts w:ascii="Times New Roman" w:hAnsi="Times New Roman" w:cs="Times New Roman"/>
          <w:b/>
          <w:color w:val="000000" w:themeColor="text1"/>
          <w:sz w:val="28"/>
          <w:szCs w:val="28"/>
          <w:shd w:val="clear" w:color="auto" w:fill="FFFFFF"/>
        </w:rPr>
        <w:t>UNION(</w:t>
      </w:r>
      <w:proofErr w:type="gramEnd"/>
      <w:r w:rsidRPr="009B5F21">
        <w:rPr>
          <w:rFonts w:ascii="Times New Roman" w:hAnsi="Times New Roman" w:cs="Times New Roman"/>
          <w:b/>
          <w:color w:val="000000" w:themeColor="text1"/>
          <w:sz w:val="28"/>
          <w:szCs w:val="28"/>
          <w:shd w:val="clear" w:color="auto" w:fill="FFFFFF"/>
        </w:rPr>
        <w:t>1,5)</w:t>
      </w:r>
    </w:p>
    <w:p w:rsidR="00D76E30" w:rsidRPr="009B5F21" w:rsidRDefault="00D76E30"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15FCDAAD" wp14:editId="5967179B">
            <wp:extent cx="4744112" cy="134321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1343212"/>
                    </a:xfrm>
                    <a:prstGeom prst="rect">
                      <a:avLst/>
                    </a:prstGeom>
                  </pic:spPr>
                </pic:pic>
              </a:graphicData>
            </a:graphic>
          </wp:inline>
        </w:drawing>
      </w:r>
    </w:p>
    <w:p w:rsidR="00D76E30" w:rsidRPr="009B5F21" w:rsidRDefault="00D76E30"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Find the absolute root of 1 and 5.</w:t>
      </w:r>
    </w:p>
    <w:p w:rsidR="00D76E30" w:rsidRPr="009B5F21" w:rsidRDefault="00004B25"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Merge two sets.</w:t>
      </w:r>
    </w:p>
    <w:p w:rsidR="003F2A81" w:rsidRPr="009B5F21" w:rsidRDefault="003F2A81" w:rsidP="009B5F21">
      <w:pPr>
        <w:jc w:val="both"/>
        <w:rPr>
          <w:rFonts w:ascii="Times New Roman" w:hAnsi="Times New Roman" w:cs="Times New Roman"/>
          <w:color w:val="000000" w:themeColor="text1"/>
          <w:sz w:val="28"/>
          <w:szCs w:val="28"/>
          <w:shd w:val="clear" w:color="auto" w:fill="FFFFFF"/>
        </w:rPr>
      </w:pPr>
    </w:p>
    <w:p w:rsidR="003F2A81" w:rsidRPr="009B5F21" w:rsidRDefault="003F2A81" w:rsidP="009B5F21">
      <w:pPr>
        <w:jc w:val="both"/>
        <w:rPr>
          <w:rFonts w:ascii="Times New Roman" w:hAnsi="Times New Roman" w:cs="Times New Roman"/>
          <w:color w:val="000000" w:themeColor="text1"/>
          <w:sz w:val="28"/>
          <w:szCs w:val="28"/>
          <w:shd w:val="clear" w:color="auto" w:fill="FFFFFF"/>
        </w:rPr>
      </w:pPr>
    </w:p>
    <w:p w:rsidR="003F2A81" w:rsidRPr="009B5F21" w:rsidRDefault="003F2A8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EXAMPLE:</w:t>
      </w:r>
    </w:p>
    <w:p w:rsidR="003F2A81" w:rsidRPr="009B5F21" w:rsidRDefault="003F2A8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To detect cycle in undirected </w:t>
      </w:r>
      <w:proofErr w:type="gramStart"/>
      <w:r w:rsidRPr="009B5F21">
        <w:rPr>
          <w:rFonts w:ascii="Times New Roman" w:hAnsi="Times New Roman" w:cs="Times New Roman"/>
          <w:color w:val="000000" w:themeColor="text1"/>
          <w:sz w:val="28"/>
          <w:szCs w:val="28"/>
          <w:shd w:val="clear" w:color="auto" w:fill="FFFFFF"/>
        </w:rPr>
        <w:t>graph(</w:t>
      </w:r>
      <w:proofErr w:type="gramEnd"/>
      <w:r w:rsidRPr="009B5F21">
        <w:rPr>
          <w:rFonts w:ascii="Times New Roman" w:hAnsi="Times New Roman" w:cs="Times New Roman"/>
          <w:color w:val="000000" w:themeColor="text1"/>
          <w:sz w:val="28"/>
          <w:szCs w:val="28"/>
          <w:shd w:val="clear" w:color="auto" w:fill="FFFFFF"/>
        </w:rPr>
        <w:t>Disjoint sets cannot detect cycle in directed graph)</w:t>
      </w:r>
    </w:p>
    <w:p w:rsidR="003F2A81" w:rsidRPr="009B5F21" w:rsidRDefault="003F2A8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Given edge list </w:t>
      </w:r>
      <w:proofErr w:type="gramStart"/>
      <w:r w:rsidRPr="009B5F21">
        <w:rPr>
          <w:rFonts w:ascii="Times New Roman" w:hAnsi="Times New Roman" w:cs="Times New Roman"/>
          <w:color w:val="000000" w:themeColor="text1"/>
          <w:sz w:val="28"/>
          <w:szCs w:val="28"/>
          <w:shd w:val="clear" w:color="auto" w:fill="FFFFFF"/>
        </w:rPr>
        <w:t>of  the</w:t>
      </w:r>
      <w:proofErr w:type="gramEnd"/>
      <w:r w:rsidRPr="009B5F21">
        <w:rPr>
          <w:rFonts w:ascii="Times New Roman" w:hAnsi="Times New Roman" w:cs="Times New Roman"/>
          <w:color w:val="000000" w:themeColor="text1"/>
          <w:sz w:val="28"/>
          <w:szCs w:val="28"/>
          <w:shd w:val="clear" w:color="auto" w:fill="FFFFFF"/>
        </w:rPr>
        <w:t xml:space="preserve"> graph</w:t>
      </w:r>
    </w:p>
    <w:p w:rsidR="003F2A81" w:rsidRPr="009B5F21" w:rsidRDefault="003F2A8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0ADFB390" wp14:editId="5BF30C9E">
            <wp:extent cx="2143424" cy="188621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3424" cy="1886213"/>
                    </a:xfrm>
                    <a:prstGeom prst="rect">
                      <a:avLst/>
                    </a:prstGeom>
                  </pic:spPr>
                </pic:pic>
              </a:graphicData>
            </a:graphic>
          </wp:inline>
        </w:drawing>
      </w:r>
    </w:p>
    <w:p w:rsidR="003F2A81" w:rsidRPr="009B5F21" w:rsidRDefault="003F2A81" w:rsidP="009B5F21">
      <w:pPr>
        <w:jc w:val="both"/>
        <w:rPr>
          <w:rFonts w:ascii="Times New Roman" w:hAnsi="Times New Roman" w:cs="Times New Roman"/>
          <w:color w:val="000000" w:themeColor="text1"/>
          <w:sz w:val="28"/>
          <w:szCs w:val="28"/>
          <w:shd w:val="clear" w:color="auto" w:fill="FFFFFF"/>
        </w:rPr>
      </w:pPr>
    </w:p>
    <w:p w:rsidR="00377BE3" w:rsidRPr="009B5F21" w:rsidRDefault="00377BE3" w:rsidP="009B5F21">
      <w:pPr>
        <w:jc w:val="both"/>
        <w:rPr>
          <w:rFonts w:ascii="Times New Roman" w:hAnsi="Times New Roman" w:cs="Times New Roman"/>
          <w:color w:val="000000" w:themeColor="text1"/>
          <w:sz w:val="28"/>
          <w:szCs w:val="28"/>
          <w:shd w:val="clear" w:color="auto" w:fill="FFFFFF"/>
        </w:rPr>
      </w:pPr>
    </w:p>
    <w:p w:rsidR="00377BE3" w:rsidRPr="009B5F21" w:rsidRDefault="00377BE3"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0C96C0DA" wp14:editId="686D7D4D">
            <wp:extent cx="2676899" cy="1876687"/>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1876687"/>
                    </a:xfrm>
                    <a:prstGeom prst="rect">
                      <a:avLst/>
                    </a:prstGeom>
                  </pic:spPr>
                </pic:pic>
              </a:graphicData>
            </a:graphic>
          </wp:inline>
        </w:drawing>
      </w:r>
    </w:p>
    <w:p w:rsidR="00377BE3" w:rsidRPr="009B5F21" w:rsidRDefault="007519C2"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Initially we have not processed any edges. </w:t>
      </w:r>
      <w:r w:rsidR="00377BE3" w:rsidRPr="009B5F21">
        <w:rPr>
          <w:rFonts w:ascii="Times New Roman" w:hAnsi="Times New Roman" w:cs="Times New Roman"/>
          <w:color w:val="000000" w:themeColor="text1"/>
          <w:sz w:val="28"/>
          <w:szCs w:val="28"/>
          <w:shd w:val="clear" w:color="auto" w:fill="FFFFFF"/>
        </w:rPr>
        <w:t xml:space="preserve">Here array for the </w:t>
      </w:r>
      <w:r w:rsidRPr="009B5F21">
        <w:rPr>
          <w:rFonts w:ascii="Times New Roman" w:hAnsi="Times New Roman" w:cs="Times New Roman"/>
          <w:color w:val="000000" w:themeColor="text1"/>
          <w:sz w:val="28"/>
          <w:szCs w:val="28"/>
          <w:shd w:val="clear" w:color="auto" w:fill="FFFFFF"/>
        </w:rPr>
        <w:t xml:space="preserve">disjoint set </w:t>
      </w:r>
      <w:r w:rsidR="00377BE3" w:rsidRPr="009B5F21">
        <w:rPr>
          <w:rFonts w:ascii="Times New Roman" w:hAnsi="Times New Roman" w:cs="Times New Roman"/>
          <w:color w:val="000000" w:themeColor="text1"/>
          <w:sz w:val="28"/>
          <w:szCs w:val="28"/>
          <w:shd w:val="clear" w:color="auto" w:fill="FFFFFF"/>
        </w:rPr>
        <w:t>representation</w:t>
      </w:r>
      <w:r w:rsidRPr="009B5F21">
        <w:rPr>
          <w:rFonts w:ascii="Times New Roman" w:hAnsi="Times New Roman" w:cs="Times New Roman"/>
          <w:color w:val="000000" w:themeColor="text1"/>
          <w:sz w:val="28"/>
          <w:szCs w:val="28"/>
          <w:shd w:val="clear" w:color="auto" w:fill="FFFFFF"/>
        </w:rPr>
        <w:t>.</w:t>
      </w:r>
    </w:p>
    <w:p w:rsidR="007519C2" w:rsidRPr="009B5F21" w:rsidRDefault="007519C2"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 Initially all the nodes are </w:t>
      </w:r>
      <w:proofErr w:type="spellStart"/>
      <w:r w:rsidR="00555BA2" w:rsidRPr="009B5F21">
        <w:rPr>
          <w:rFonts w:ascii="Times New Roman" w:hAnsi="Times New Roman" w:cs="Times New Roman"/>
          <w:color w:val="000000" w:themeColor="text1"/>
          <w:sz w:val="28"/>
          <w:szCs w:val="28"/>
          <w:shd w:val="clear" w:color="auto" w:fill="FFFFFF"/>
        </w:rPr>
        <w:t>separate.</w:t>
      </w:r>
      <w:r w:rsidR="00D331B8" w:rsidRPr="009B5F21">
        <w:rPr>
          <w:rFonts w:ascii="Times New Roman" w:hAnsi="Times New Roman" w:cs="Times New Roman"/>
          <w:color w:val="000000" w:themeColor="text1"/>
          <w:sz w:val="28"/>
          <w:szCs w:val="28"/>
          <w:shd w:val="clear" w:color="auto" w:fill="FFFFFF"/>
        </w:rPr>
        <w:t>they</w:t>
      </w:r>
      <w:proofErr w:type="spellEnd"/>
      <w:r w:rsidR="00D331B8" w:rsidRPr="009B5F21">
        <w:rPr>
          <w:rFonts w:ascii="Times New Roman" w:hAnsi="Times New Roman" w:cs="Times New Roman"/>
          <w:color w:val="000000" w:themeColor="text1"/>
          <w:sz w:val="28"/>
          <w:szCs w:val="28"/>
          <w:shd w:val="clear" w:color="auto" w:fill="FFFFFF"/>
        </w:rPr>
        <w:t xml:space="preserve"> have not joined </w:t>
      </w:r>
      <w:proofErr w:type="spellStart"/>
      <w:r w:rsidR="00D331B8" w:rsidRPr="009B5F21">
        <w:rPr>
          <w:rFonts w:ascii="Times New Roman" w:hAnsi="Times New Roman" w:cs="Times New Roman"/>
          <w:color w:val="000000" w:themeColor="text1"/>
          <w:sz w:val="28"/>
          <w:szCs w:val="28"/>
          <w:shd w:val="clear" w:color="auto" w:fill="FFFFFF"/>
        </w:rPr>
        <w:t>any where</w:t>
      </w:r>
      <w:proofErr w:type="spellEnd"/>
      <w:r w:rsidR="00D331B8" w:rsidRPr="009B5F21">
        <w:rPr>
          <w:rFonts w:ascii="Times New Roman" w:hAnsi="Times New Roman" w:cs="Times New Roman"/>
          <w:color w:val="000000" w:themeColor="text1"/>
          <w:sz w:val="28"/>
          <w:szCs w:val="28"/>
          <w:shd w:val="clear" w:color="auto" w:fill="FFFFFF"/>
        </w:rPr>
        <w:t>.</w:t>
      </w:r>
    </w:p>
    <w:p w:rsidR="00D331B8" w:rsidRPr="009B5F21" w:rsidRDefault="00D331B8"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Each and every node are basically the absolute root of </w:t>
      </w:r>
      <w:proofErr w:type="spellStart"/>
      <w:r w:rsidRPr="009B5F21">
        <w:rPr>
          <w:rFonts w:ascii="Times New Roman" w:hAnsi="Times New Roman" w:cs="Times New Roman"/>
          <w:color w:val="000000" w:themeColor="text1"/>
          <w:sz w:val="28"/>
          <w:szCs w:val="28"/>
          <w:shd w:val="clear" w:color="auto" w:fill="FFFFFF"/>
        </w:rPr>
        <w:t>itself</w:t>
      </w:r>
      <w:proofErr w:type="gramStart"/>
      <w:r w:rsidRPr="009B5F21">
        <w:rPr>
          <w:rFonts w:ascii="Times New Roman" w:hAnsi="Times New Roman" w:cs="Times New Roman"/>
          <w:color w:val="000000" w:themeColor="text1"/>
          <w:sz w:val="28"/>
          <w:szCs w:val="28"/>
          <w:shd w:val="clear" w:color="auto" w:fill="FFFFFF"/>
        </w:rPr>
        <w:t>,because</w:t>
      </w:r>
      <w:proofErr w:type="spellEnd"/>
      <w:proofErr w:type="gramEnd"/>
      <w:r w:rsidRPr="009B5F21">
        <w:rPr>
          <w:rFonts w:ascii="Times New Roman" w:hAnsi="Times New Roman" w:cs="Times New Roman"/>
          <w:color w:val="000000" w:themeColor="text1"/>
          <w:sz w:val="28"/>
          <w:szCs w:val="28"/>
          <w:shd w:val="clear" w:color="auto" w:fill="FFFFFF"/>
        </w:rPr>
        <w:t xml:space="preserve"> each and every tree is having a single node ,all the values are-1.</w:t>
      </w:r>
    </w:p>
    <w:p w:rsidR="00377BE3" w:rsidRPr="009B5F21" w:rsidRDefault="00377BE3"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1178DE86" wp14:editId="6A049FDD">
            <wp:extent cx="4648849" cy="1181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849" cy="1181265"/>
                    </a:xfrm>
                    <a:prstGeom prst="rect">
                      <a:avLst/>
                    </a:prstGeom>
                  </pic:spPr>
                </pic:pic>
              </a:graphicData>
            </a:graphic>
          </wp:inline>
        </w:drawing>
      </w:r>
    </w:p>
    <w:p w:rsidR="003F2A81" w:rsidRPr="009B5F21" w:rsidRDefault="003F2A81" w:rsidP="009B5F21">
      <w:pPr>
        <w:jc w:val="both"/>
        <w:rPr>
          <w:rFonts w:ascii="Times New Roman" w:hAnsi="Times New Roman" w:cs="Times New Roman"/>
          <w:color w:val="000000" w:themeColor="text1"/>
          <w:sz w:val="28"/>
          <w:szCs w:val="28"/>
          <w:shd w:val="clear" w:color="auto" w:fill="FFFFFF"/>
        </w:rPr>
      </w:pPr>
    </w:p>
    <w:p w:rsidR="00D76E30" w:rsidRPr="009B5F21" w:rsidRDefault="00D331B8"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Process the first edge</w:t>
      </w:r>
      <w:r w:rsidRPr="009B5F21">
        <w:rPr>
          <w:rFonts w:ascii="Times New Roman" w:hAnsi="Times New Roman" w:cs="Times New Roman"/>
          <w:b/>
          <w:color w:val="000000" w:themeColor="text1"/>
          <w:sz w:val="28"/>
          <w:szCs w:val="28"/>
          <w:shd w:val="clear" w:color="auto" w:fill="FFFFFF"/>
        </w:rPr>
        <w:t>: (0</w:t>
      </w:r>
      <w:proofErr w:type="gramStart"/>
      <w:r w:rsidRPr="009B5F21">
        <w:rPr>
          <w:rFonts w:ascii="Times New Roman" w:hAnsi="Times New Roman" w:cs="Times New Roman"/>
          <w:b/>
          <w:color w:val="000000" w:themeColor="text1"/>
          <w:sz w:val="28"/>
          <w:szCs w:val="28"/>
          <w:shd w:val="clear" w:color="auto" w:fill="FFFFFF"/>
        </w:rPr>
        <w:t>,1</w:t>
      </w:r>
      <w:proofErr w:type="gramEnd"/>
      <w:r w:rsidRPr="009B5F21">
        <w:rPr>
          <w:rFonts w:ascii="Times New Roman" w:hAnsi="Times New Roman" w:cs="Times New Roman"/>
          <w:b/>
          <w:color w:val="000000" w:themeColor="text1"/>
          <w:sz w:val="28"/>
          <w:szCs w:val="28"/>
          <w:shd w:val="clear" w:color="auto" w:fill="FFFFFF"/>
        </w:rPr>
        <w:t xml:space="preserve">) </w:t>
      </w:r>
      <w:r w:rsidR="000E160E" w:rsidRPr="009B5F21">
        <w:rPr>
          <w:rFonts w:ascii="Times New Roman" w:hAnsi="Times New Roman" w:cs="Times New Roman"/>
          <w:b/>
          <w:color w:val="000000" w:themeColor="text1"/>
          <w:sz w:val="28"/>
          <w:szCs w:val="28"/>
          <w:shd w:val="clear" w:color="auto" w:fill="FFFFFF"/>
        </w:rPr>
        <w:t xml:space="preserve">–process </w:t>
      </w:r>
      <w:proofErr w:type="spellStart"/>
      <w:r w:rsidR="000E160E" w:rsidRPr="009B5F21">
        <w:rPr>
          <w:rFonts w:ascii="Times New Roman" w:hAnsi="Times New Roman" w:cs="Times New Roman"/>
          <w:b/>
          <w:color w:val="000000" w:themeColor="text1"/>
          <w:sz w:val="28"/>
          <w:szCs w:val="28"/>
          <w:shd w:val="clear" w:color="auto" w:fill="FFFFFF"/>
        </w:rPr>
        <w:t>it,check</w:t>
      </w:r>
      <w:proofErr w:type="spellEnd"/>
      <w:r w:rsidR="000E160E" w:rsidRPr="009B5F21">
        <w:rPr>
          <w:rFonts w:ascii="Times New Roman" w:hAnsi="Times New Roman" w:cs="Times New Roman"/>
          <w:b/>
          <w:color w:val="000000" w:themeColor="text1"/>
          <w:sz w:val="28"/>
          <w:szCs w:val="28"/>
          <w:shd w:val="clear" w:color="auto" w:fill="FFFFFF"/>
        </w:rPr>
        <w:t xml:space="preserve"> if in same set or not.</w:t>
      </w:r>
    </w:p>
    <w:p w:rsidR="00D331B8" w:rsidRPr="009B5F21" w:rsidRDefault="00D331B8"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w:t>
      </w:r>
      <w:r w:rsidR="000E160E" w:rsidRPr="009B5F21">
        <w:rPr>
          <w:rFonts w:ascii="Times New Roman" w:hAnsi="Times New Roman" w:cs="Times New Roman"/>
          <w:color w:val="000000" w:themeColor="text1"/>
          <w:sz w:val="28"/>
          <w:szCs w:val="28"/>
          <w:shd w:val="clear" w:color="auto" w:fill="FFFFFF"/>
        </w:rPr>
        <w:t>here 0 and 1 are absolute root</w:t>
      </w:r>
      <w:r w:rsidR="0089226B" w:rsidRPr="009B5F21">
        <w:rPr>
          <w:rFonts w:ascii="Times New Roman" w:hAnsi="Times New Roman" w:cs="Times New Roman"/>
          <w:color w:val="000000" w:themeColor="text1"/>
          <w:sz w:val="28"/>
          <w:szCs w:val="28"/>
          <w:shd w:val="clear" w:color="auto" w:fill="FFFFFF"/>
        </w:rPr>
        <w:t xml:space="preserve"> of itself</w:t>
      </w:r>
      <w:r w:rsidR="000E160E" w:rsidRPr="009B5F21">
        <w:rPr>
          <w:rFonts w:ascii="Times New Roman" w:hAnsi="Times New Roman" w:cs="Times New Roman"/>
          <w:color w:val="000000" w:themeColor="text1"/>
          <w:sz w:val="28"/>
          <w:szCs w:val="28"/>
          <w:shd w:val="clear" w:color="auto" w:fill="FFFFFF"/>
        </w:rPr>
        <w:t>. They must be in different sets.</w:t>
      </w:r>
    </w:p>
    <w:p w:rsidR="000E160E" w:rsidRPr="009B5F21" w:rsidRDefault="000E160E" w:rsidP="009B5F21">
      <w:pPr>
        <w:jc w:val="both"/>
        <w:rPr>
          <w:rFonts w:ascii="Times New Roman" w:hAnsi="Times New Roman" w:cs="Times New Roman"/>
          <w:color w:val="000000" w:themeColor="text1"/>
          <w:sz w:val="28"/>
          <w:szCs w:val="28"/>
          <w:shd w:val="clear" w:color="auto" w:fill="FFFFFF"/>
        </w:rPr>
      </w:pPr>
    </w:p>
    <w:p w:rsidR="000E160E" w:rsidRPr="009B5F21" w:rsidRDefault="000E160E"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Then find the UNION</w:t>
      </w:r>
      <w:r w:rsidR="00B85E9E" w:rsidRPr="009B5F21">
        <w:rPr>
          <w:rFonts w:ascii="Times New Roman" w:hAnsi="Times New Roman" w:cs="Times New Roman"/>
          <w:color w:val="000000" w:themeColor="text1"/>
          <w:sz w:val="28"/>
          <w:szCs w:val="28"/>
          <w:shd w:val="clear" w:color="auto" w:fill="FFFFFF"/>
        </w:rPr>
        <w:t xml:space="preserve"> of them.-pointing one absolute root to another.</w:t>
      </w:r>
    </w:p>
    <w:p w:rsidR="00F62909" w:rsidRPr="009B5F21" w:rsidRDefault="00F62909"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Here </w:t>
      </w:r>
      <w:r w:rsidRPr="009B5F21">
        <w:rPr>
          <w:rFonts w:ascii="Times New Roman" w:hAnsi="Times New Roman" w:cs="Times New Roman"/>
          <w:noProof/>
          <w:color w:val="000000" w:themeColor="text1"/>
          <w:sz w:val="28"/>
          <w:szCs w:val="28"/>
          <w:shd w:val="clear" w:color="auto" w:fill="FFFFFF"/>
        </w:rPr>
        <w:drawing>
          <wp:inline distT="0" distB="0" distL="0" distR="0" wp14:anchorId="6C425FA6" wp14:editId="785E24EC">
            <wp:extent cx="1228896" cy="676369"/>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8896" cy="676369"/>
                    </a:xfrm>
                    <a:prstGeom prst="rect">
                      <a:avLst/>
                    </a:prstGeom>
                  </pic:spPr>
                </pic:pic>
              </a:graphicData>
            </a:graphic>
          </wp:inline>
        </w:drawing>
      </w:r>
      <w:r w:rsidRPr="009B5F21">
        <w:rPr>
          <w:rFonts w:ascii="Times New Roman" w:hAnsi="Times New Roman" w:cs="Times New Roman"/>
          <w:color w:val="000000" w:themeColor="text1"/>
          <w:sz w:val="28"/>
          <w:szCs w:val="28"/>
          <w:shd w:val="clear" w:color="auto" w:fill="FFFFFF"/>
        </w:rPr>
        <w:t xml:space="preserve"> zero is pointing to 1.</w:t>
      </w:r>
    </w:p>
    <w:p w:rsidR="00F62909" w:rsidRPr="009B5F21" w:rsidRDefault="00BA05A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Replace parent of 0 with 1.</w:t>
      </w:r>
    </w:p>
    <w:p w:rsidR="00BA05AD" w:rsidRPr="009B5F21" w:rsidRDefault="00BA05A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5BA21F65" wp14:editId="64A14C38">
            <wp:extent cx="4467849" cy="1247949"/>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849" cy="1247949"/>
                    </a:xfrm>
                    <a:prstGeom prst="rect">
                      <a:avLst/>
                    </a:prstGeom>
                  </pic:spPr>
                </pic:pic>
              </a:graphicData>
            </a:graphic>
          </wp:inline>
        </w:drawing>
      </w:r>
    </w:p>
    <w:p w:rsidR="00F566C7" w:rsidRPr="009B5F21" w:rsidRDefault="00F566C7"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4A70C495" wp14:editId="1F04EE59">
            <wp:extent cx="1771650" cy="125438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942" cy="1257419"/>
                    </a:xfrm>
                    <a:prstGeom prst="rect">
                      <a:avLst/>
                    </a:prstGeom>
                  </pic:spPr>
                </pic:pic>
              </a:graphicData>
            </a:graphic>
          </wp:inline>
        </w:drawing>
      </w:r>
    </w:p>
    <w:p w:rsidR="00F566C7" w:rsidRPr="009B5F21" w:rsidRDefault="00F566C7"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Now take the edge (0</w:t>
      </w:r>
      <w:proofErr w:type="gramStart"/>
      <w:r w:rsidRPr="009B5F21">
        <w:rPr>
          <w:rFonts w:ascii="Times New Roman" w:hAnsi="Times New Roman" w:cs="Times New Roman"/>
          <w:color w:val="000000" w:themeColor="text1"/>
          <w:sz w:val="28"/>
          <w:szCs w:val="28"/>
          <w:shd w:val="clear" w:color="auto" w:fill="FFFFFF"/>
        </w:rPr>
        <w:t>,3</w:t>
      </w:r>
      <w:proofErr w:type="gramEnd"/>
      <w:r w:rsidRPr="009B5F21">
        <w:rPr>
          <w:rFonts w:ascii="Times New Roman" w:hAnsi="Times New Roman" w:cs="Times New Roman"/>
          <w:color w:val="000000" w:themeColor="text1"/>
          <w:sz w:val="28"/>
          <w:szCs w:val="28"/>
          <w:shd w:val="clear" w:color="auto" w:fill="FFFFFF"/>
        </w:rPr>
        <w:t>)</w:t>
      </w:r>
      <w:r w:rsidR="003864D2" w:rsidRPr="009B5F21">
        <w:rPr>
          <w:rFonts w:ascii="Times New Roman" w:hAnsi="Times New Roman" w:cs="Times New Roman"/>
          <w:color w:val="000000" w:themeColor="text1"/>
          <w:sz w:val="28"/>
          <w:szCs w:val="28"/>
          <w:shd w:val="clear" w:color="auto" w:fill="FFFFFF"/>
        </w:rPr>
        <w:t>and process</w:t>
      </w:r>
      <w:r w:rsidRPr="009B5F21">
        <w:rPr>
          <w:rFonts w:ascii="Times New Roman" w:hAnsi="Times New Roman" w:cs="Times New Roman"/>
          <w:color w:val="000000" w:themeColor="text1"/>
          <w:sz w:val="28"/>
          <w:szCs w:val="28"/>
          <w:shd w:val="clear" w:color="auto" w:fill="FFFFFF"/>
        </w:rPr>
        <w:t xml:space="preserve"> :</w:t>
      </w:r>
    </w:p>
    <w:p w:rsidR="00F566C7" w:rsidRPr="009B5F21" w:rsidRDefault="00F566C7"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Absolute root of 0 = 1</w:t>
      </w:r>
    </w:p>
    <w:p w:rsidR="00F566C7" w:rsidRPr="009B5F21" w:rsidRDefault="00F566C7"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Absolute root of 3 =3</w:t>
      </w:r>
    </w:p>
    <w:p w:rsidR="00F566C7" w:rsidRPr="009B5F21" w:rsidRDefault="003864D2"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Different </w:t>
      </w:r>
      <w:proofErr w:type="spellStart"/>
      <w:r w:rsidRPr="009B5F21">
        <w:rPr>
          <w:rFonts w:ascii="Times New Roman" w:hAnsi="Times New Roman" w:cs="Times New Roman"/>
          <w:color w:val="000000" w:themeColor="text1"/>
          <w:sz w:val="28"/>
          <w:szCs w:val="28"/>
          <w:shd w:val="clear" w:color="auto" w:fill="FFFFFF"/>
        </w:rPr>
        <w:t>AR</w:t>
      </w:r>
      <w:proofErr w:type="gramStart"/>
      <w:r w:rsidRPr="009B5F21">
        <w:rPr>
          <w:rFonts w:ascii="Times New Roman" w:hAnsi="Times New Roman" w:cs="Times New Roman"/>
          <w:color w:val="000000" w:themeColor="text1"/>
          <w:sz w:val="28"/>
          <w:szCs w:val="28"/>
          <w:shd w:val="clear" w:color="auto" w:fill="FFFFFF"/>
        </w:rPr>
        <w:t>,They</w:t>
      </w:r>
      <w:proofErr w:type="spellEnd"/>
      <w:proofErr w:type="gramEnd"/>
      <w:r w:rsidRPr="009B5F21">
        <w:rPr>
          <w:rFonts w:ascii="Times New Roman" w:hAnsi="Times New Roman" w:cs="Times New Roman"/>
          <w:color w:val="000000" w:themeColor="text1"/>
          <w:sz w:val="28"/>
          <w:szCs w:val="28"/>
          <w:shd w:val="clear" w:color="auto" w:fill="FFFFFF"/>
        </w:rPr>
        <w:t xml:space="preserve"> both are in different sets. Take union </w:t>
      </w:r>
      <w:proofErr w:type="gramStart"/>
      <w:r w:rsidRPr="009B5F21">
        <w:rPr>
          <w:rFonts w:ascii="Times New Roman" w:hAnsi="Times New Roman" w:cs="Times New Roman"/>
          <w:color w:val="000000" w:themeColor="text1"/>
          <w:sz w:val="28"/>
          <w:szCs w:val="28"/>
          <w:shd w:val="clear" w:color="auto" w:fill="FFFFFF"/>
        </w:rPr>
        <w:t>of  (</w:t>
      </w:r>
      <w:proofErr w:type="gramEnd"/>
      <w:r w:rsidRPr="009B5F21">
        <w:rPr>
          <w:rFonts w:ascii="Times New Roman" w:hAnsi="Times New Roman" w:cs="Times New Roman"/>
          <w:color w:val="000000" w:themeColor="text1"/>
          <w:sz w:val="28"/>
          <w:szCs w:val="28"/>
          <w:shd w:val="clear" w:color="auto" w:fill="FFFFFF"/>
        </w:rPr>
        <w:t>0,3)</w:t>
      </w:r>
      <w:r w:rsidR="004E50C9" w:rsidRPr="009B5F21">
        <w:rPr>
          <w:rFonts w:ascii="Times New Roman" w:hAnsi="Times New Roman" w:cs="Times New Roman"/>
          <w:color w:val="000000" w:themeColor="text1"/>
          <w:sz w:val="28"/>
          <w:szCs w:val="28"/>
          <w:shd w:val="clear" w:color="auto" w:fill="FFFFFF"/>
        </w:rPr>
        <w:t>.</w:t>
      </w:r>
    </w:p>
    <w:p w:rsidR="004E50C9" w:rsidRPr="009B5F21" w:rsidRDefault="004E50C9"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Taking </w:t>
      </w:r>
      <w:proofErr w:type="gramStart"/>
      <w:r w:rsidRPr="009B5F21">
        <w:rPr>
          <w:rFonts w:ascii="Times New Roman" w:hAnsi="Times New Roman" w:cs="Times New Roman"/>
          <w:color w:val="000000" w:themeColor="text1"/>
          <w:sz w:val="28"/>
          <w:szCs w:val="28"/>
          <w:shd w:val="clear" w:color="auto" w:fill="FFFFFF"/>
        </w:rPr>
        <w:t>union(</w:t>
      </w:r>
      <w:proofErr w:type="gramEnd"/>
      <w:r w:rsidRPr="009B5F21">
        <w:rPr>
          <w:rFonts w:ascii="Times New Roman" w:hAnsi="Times New Roman" w:cs="Times New Roman"/>
          <w:color w:val="000000" w:themeColor="text1"/>
          <w:sz w:val="28"/>
          <w:szCs w:val="28"/>
          <w:shd w:val="clear" w:color="auto" w:fill="FFFFFF"/>
        </w:rPr>
        <w:t xml:space="preserve">1,3) </w:t>
      </w:r>
      <w:r w:rsidR="00B510DC" w:rsidRPr="009B5F21">
        <w:rPr>
          <w:rFonts w:ascii="Times New Roman" w:hAnsi="Times New Roman" w:cs="Times New Roman"/>
          <w:color w:val="000000" w:themeColor="text1"/>
          <w:sz w:val="28"/>
          <w:szCs w:val="28"/>
          <w:shd w:val="clear" w:color="auto" w:fill="FFFFFF"/>
        </w:rPr>
        <w:t>–pointing 1 to 3 or 3 to 1.</w:t>
      </w:r>
    </w:p>
    <w:p w:rsidR="00B510DC" w:rsidRPr="009B5F21" w:rsidRDefault="00B510D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62103FB7" wp14:editId="2ED8F0EC">
            <wp:extent cx="4382112" cy="109552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112" cy="1095528"/>
                    </a:xfrm>
                    <a:prstGeom prst="rect">
                      <a:avLst/>
                    </a:prstGeom>
                  </pic:spPr>
                </pic:pic>
              </a:graphicData>
            </a:graphic>
          </wp:inline>
        </w:drawing>
      </w:r>
    </w:p>
    <w:p w:rsidR="00B510DC" w:rsidRPr="009B5F21" w:rsidRDefault="00B510D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(0</w:t>
      </w:r>
      <w:proofErr w:type="gramStart"/>
      <w:r w:rsidRPr="009B5F21">
        <w:rPr>
          <w:rFonts w:ascii="Times New Roman" w:hAnsi="Times New Roman" w:cs="Times New Roman"/>
          <w:color w:val="000000" w:themeColor="text1"/>
          <w:sz w:val="28"/>
          <w:szCs w:val="28"/>
          <w:shd w:val="clear" w:color="auto" w:fill="FFFFFF"/>
        </w:rPr>
        <w:t>,1,3</w:t>
      </w:r>
      <w:proofErr w:type="gramEnd"/>
      <w:r w:rsidRPr="009B5F21">
        <w:rPr>
          <w:rFonts w:ascii="Times New Roman" w:hAnsi="Times New Roman" w:cs="Times New Roman"/>
          <w:color w:val="000000" w:themeColor="text1"/>
          <w:sz w:val="28"/>
          <w:szCs w:val="28"/>
          <w:shd w:val="clear" w:color="auto" w:fill="FFFFFF"/>
        </w:rPr>
        <w:t>) are in same set</w:t>
      </w:r>
    </w:p>
    <w:p w:rsidR="00B510DC" w:rsidRPr="009B5F21" w:rsidRDefault="00B510D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30D4A812" wp14:editId="6DAB9D5B">
            <wp:extent cx="2514951" cy="1657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951" cy="1657581"/>
                    </a:xfrm>
                    <a:prstGeom prst="rect">
                      <a:avLst/>
                    </a:prstGeom>
                  </pic:spPr>
                </pic:pic>
              </a:graphicData>
            </a:graphic>
          </wp:inline>
        </w:drawing>
      </w:r>
    </w:p>
    <w:p w:rsidR="00B510DC" w:rsidRPr="009B5F21" w:rsidRDefault="00B510DC" w:rsidP="009B5F21">
      <w:pPr>
        <w:jc w:val="both"/>
        <w:rPr>
          <w:rFonts w:ascii="Times New Roman" w:hAnsi="Times New Roman" w:cs="Times New Roman"/>
          <w:color w:val="000000" w:themeColor="text1"/>
          <w:sz w:val="28"/>
          <w:szCs w:val="28"/>
          <w:shd w:val="clear" w:color="auto" w:fill="FFFFFF"/>
        </w:rPr>
      </w:pPr>
    </w:p>
    <w:p w:rsidR="00B510DC" w:rsidRPr="009B5F21" w:rsidRDefault="00B510D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lastRenderedPageBreak/>
        <w:t xml:space="preserve">Take </w:t>
      </w:r>
      <w:proofErr w:type="gramStart"/>
      <w:r w:rsidR="00BF57E1" w:rsidRPr="009B5F21">
        <w:rPr>
          <w:rFonts w:ascii="Times New Roman" w:hAnsi="Times New Roman" w:cs="Times New Roman"/>
          <w:color w:val="000000" w:themeColor="text1"/>
          <w:sz w:val="28"/>
          <w:szCs w:val="28"/>
          <w:shd w:val="clear" w:color="auto" w:fill="FFFFFF"/>
        </w:rPr>
        <w:t>edge</w:t>
      </w:r>
      <w:r w:rsidRPr="009B5F21">
        <w:rPr>
          <w:rFonts w:ascii="Times New Roman" w:hAnsi="Times New Roman" w:cs="Times New Roman"/>
          <w:color w:val="000000" w:themeColor="text1"/>
          <w:sz w:val="28"/>
          <w:szCs w:val="28"/>
          <w:shd w:val="clear" w:color="auto" w:fill="FFFFFF"/>
        </w:rPr>
        <w:t>(</w:t>
      </w:r>
      <w:proofErr w:type="gramEnd"/>
      <w:r w:rsidRPr="009B5F21">
        <w:rPr>
          <w:rFonts w:ascii="Times New Roman" w:hAnsi="Times New Roman" w:cs="Times New Roman"/>
          <w:color w:val="000000" w:themeColor="text1"/>
          <w:sz w:val="28"/>
          <w:szCs w:val="28"/>
          <w:shd w:val="clear" w:color="auto" w:fill="FFFFFF"/>
        </w:rPr>
        <w:t>2,3) =&gt;</w:t>
      </w:r>
      <w:r w:rsidR="00BF57E1" w:rsidRPr="009B5F21">
        <w:rPr>
          <w:rFonts w:ascii="Times New Roman" w:hAnsi="Times New Roman" w:cs="Times New Roman"/>
          <w:color w:val="000000" w:themeColor="text1"/>
          <w:sz w:val="28"/>
          <w:szCs w:val="28"/>
          <w:shd w:val="clear" w:color="auto" w:fill="FFFFFF"/>
        </w:rPr>
        <w:t xml:space="preserve">  Find the absolute root of 2 and 3 as 2 and 3,they belong to different sets.</w:t>
      </w:r>
    </w:p>
    <w:p w:rsidR="00BF57E1" w:rsidRPr="009B5F21" w:rsidRDefault="00BF57E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322F8B03" wp14:editId="1E73F8CF">
            <wp:extent cx="4277322" cy="1200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7322" cy="1200318"/>
                    </a:xfrm>
                    <a:prstGeom prst="rect">
                      <a:avLst/>
                    </a:prstGeom>
                  </pic:spPr>
                </pic:pic>
              </a:graphicData>
            </a:graphic>
          </wp:inline>
        </w:drawing>
      </w:r>
      <w:r w:rsidRPr="009B5F21">
        <w:rPr>
          <w:rFonts w:ascii="Times New Roman" w:hAnsi="Times New Roman" w:cs="Times New Roman"/>
          <w:noProof/>
          <w:color w:val="000000" w:themeColor="text1"/>
          <w:sz w:val="28"/>
          <w:szCs w:val="28"/>
          <w:shd w:val="clear" w:color="auto" w:fill="FFFFFF"/>
        </w:rPr>
        <w:drawing>
          <wp:inline distT="0" distB="0" distL="0" distR="0" wp14:anchorId="3AB43CA8" wp14:editId="6655FD76">
            <wp:extent cx="2581635" cy="1743318"/>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635" cy="1743318"/>
                    </a:xfrm>
                    <a:prstGeom prst="rect">
                      <a:avLst/>
                    </a:prstGeom>
                  </pic:spPr>
                </pic:pic>
              </a:graphicData>
            </a:graphic>
          </wp:inline>
        </w:drawing>
      </w:r>
    </w:p>
    <w:p w:rsidR="00BF57E1" w:rsidRPr="009B5F21" w:rsidRDefault="00BF57E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Now there is no cycle.</w:t>
      </w:r>
    </w:p>
    <w:p w:rsidR="003864D2" w:rsidRPr="009B5F21" w:rsidRDefault="003864D2" w:rsidP="009B5F21">
      <w:pPr>
        <w:jc w:val="both"/>
        <w:rPr>
          <w:rFonts w:ascii="Times New Roman" w:hAnsi="Times New Roman" w:cs="Times New Roman"/>
          <w:color w:val="000000" w:themeColor="text1"/>
          <w:sz w:val="28"/>
          <w:szCs w:val="28"/>
          <w:shd w:val="clear" w:color="auto" w:fill="FFFFFF"/>
        </w:rPr>
      </w:pPr>
    </w:p>
    <w:p w:rsidR="00D2514F" w:rsidRPr="009B5F21" w:rsidRDefault="00D2514F" w:rsidP="009B5F21">
      <w:pPr>
        <w:autoSpaceDE w:val="0"/>
        <w:autoSpaceDN w:val="0"/>
        <w:adjustRightInd w:val="0"/>
        <w:spacing w:after="0" w:line="240" w:lineRule="auto"/>
        <w:jc w:val="both"/>
        <w:rPr>
          <w:rFonts w:ascii="Times New Roman" w:hAnsi="Times New Roman" w:cs="Times New Roman"/>
          <w:b/>
          <w:bCs/>
          <w:color w:val="000000"/>
          <w:sz w:val="28"/>
          <w:szCs w:val="28"/>
        </w:rPr>
      </w:pPr>
      <w:proofErr w:type="spellStart"/>
      <w:r w:rsidRPr="009B5F21">
        <w:rPr>
          <w:rFonts w:ascii="Times New Roman" w:hAnsi="Times New Roman" w:cs="Times New Roman"/>
          <w:b/>
          <w:bCs/>
          <w:color w:val="000000"/>
          <w:sz w:val="28"/>
          <w:szCs w:val="28"/>
        </w:rPr>
        <w:t>Kruskal's</w:t>
      </w:r>
      <w:proofErr w:type="spellEnd"/>
      <w:r w:rsidRPr="009B5F21">
        <w:rPr>
          <w:rFonts w:ascii="Times New Roman" w:hAnsi="Times New Roman" w:cs="Times New Roman"/>
          <w:b/>
          <w:bCs/>
          <w:color w:val="000000"/>
          <w:sz w:val="28"/>
          <w:szCs w:val="28"/>
        </w:rPr>
        <w:t xml:space="preserve"> Algorithm</w:t>
      </w:r>
    </w:p>
    <w:p w:rsidR="00D2514F" w:rsidRPr="009B5F21" w:rsidRDefault="00D2514F" w:rsidP="009B5F21">
      <w:pPr>
        <w:autoSpaceDE w:val="0"/>
        <w:autoSpaceDN w:val="0"/>
        <w:adjustRightInd w:val="0"/>
        <w:spacing w:after="0" w:line="240" w:lineRule="auto"/>
        <w:jc w:val="both"/>
        <w:rPr>
          <w:rFonts w:ascii="Times New Roman" w:hAnsi="Times New Roman" w:cs="Times New Roman"/>
          <w:b/>
          <w:bCs/>
          <w:color w:val="000000"/>
          <w:sz w:val="28"/>
          <w:szCs w:val="28"/>
        </w:rPr>
      </w:pP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Start with an empty set A, and select at every stage the shortest edge that has not been chosen or rejected, regardless of where this edge is situated in graph.</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_ </w:t>
      </w:r>
      <w:proofErr w:type="gramStart"/>
      <w:r w:rsidRPr="009B5F21">
        <w:rPr>
          <w:rFonts w:ascii="Times New Roman" w:hAnsi="Times New Roman" w:cs="Times New Roman"/>
          <w:color w:val="000000"/>
          <w:sz w:val="28"/>
          <w:szCs w:val="28"/>
        </w:rPr>
        <w:t>Initially</w:t>
      </w:r>
      <w:proofErr w:type="gramEnd"/>
      <w:r w:rsidRPr="009B5F21">
        <w:rPr>
          <w:rFonts w:ascii="Times New Roman" w:hAnsi="Times New Roman" w:cs="Times New Roman"/>
          <w:color w:val="000000"/>
          <w:sz w:val="28"/>
          <w:szCs w:val="28"/>
        </w:rPr>
        <w:t>, each vertex is in its own tree in forest.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_ </w:t>
      </w:r>
      <w:proofErr w:type="gramStart"/>
      <w:r w:rsidRPr="009B5F21">
        <w:rPr>
          <w:rFonts w:ascii="Times New Roman" w:hAnsi="Times New Roman" w:cs="Times New Roman"/>
          <w:color w:val="000000"/>
          <w:sz w:val="28"/>
          <w:szCs w:val="28"/>
        </w:rPr>
        <w:t>Then</w:t>
      </w:r>
      <w:proofErr w:type="gramEnd"/>
      <w:r w:rsidRPr="009B5F21">
        <w:rPr>
          <w:rFonts w:ascii="Times New Roman" w:hAnsi="Times New Roman" w:cs="Times New Roman"/>
          <w:color w:val="000000"/>
          <w:sz w:val="28"/>
          <w:szCs w:val="28"/>
        </w:rPr>
        <w:t>, algorithm considers each edge in turn, order by increasing weight.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_ If an edge (</w:t>
      </w:r>
      <w:r w:rsidRPr="009B5F21">
        <w:rPr>
          <w:rFonts w:ascii="Times New Roman" w:hAnsi="Times New Roman" w:cs="Times New Roman"/>
          <w:i/>
          <w:iCs/>
          <w:color w:val="000000"/>
          <w:sz w:val="28"/>
          <w:szCs w:val="28"/>
        </w:rPr>
        <w:t>u</w:t>
      </w:r>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 connects two different trees, then (</w:t>
      </w:r>
      <w:r w:rsidRPr="009B5F21">
        <w:rPr>
          <w:rFonts w:ascii="Times New Roman" w:hAnsi="Times New Roman" w:cs="Times New Roman"/>
          <w:i/>
          <w:iCs/>
          <w:color w:val="000000"/>
          <w:sz w:val="28"/>
          <w:szCs w:val="28"/>
        </w:rPr>
        <w:t>u</w:t>
      </w:r>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 is added to the set of edges of the</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MST, and two trees connected by an edge (</w:t>
      </w:r>
      <w:r w:rsidRPr="009B5F21">
        <w:rPr>
          <w:rFonts w:ascii="Times New Roman" w:hAnsi="Times New Roman" w:cs="Times New Roman"/>
          <w:i/>
          <w:iCs/>
          <w:color w:val="000000"/>
          <w:sz w:val="28"/>
          <w:szCs w:val="28"/>
        </w:rPr>
        <w:t>u</w:t>
      </w:r>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 are merged into a single tree.</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_ On the other hand, if an edge (</w:t>
      </w:r>
      <w:r w:rsidRPr="009B5F21">
        <w:rPr>
          <w:rFonts w:ascii="Times New Roman" w:hAnsi="Times New Roman" w:cs="Times New Roman"/>
          <w:i/>
          <w:iCs/>
          <w:color w:val="000000"/>
          <w:sz w:val="28"/>
          <w:szCs w:val="28"/>
        </w:rPr>
        <w:t>u</w:t>
      </w:r>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 connects two vertices in the same tree, then edge (</w:t>
      </w:r>
      <w:r w:rsidRPr="009B5F21">
        <w:rPr>
          <w:rFonts w:ascii="Times New Roman" w:hAnsi="Times New Roman" w:cs="Times New Roman"/>
          <w:i/>
          <w:iCs/>
          <w:color w:val="000000"/>
          <w:sz w:val="28"/>
          <w:szCs w:val="28"/>
        </w:rPr>
        <w:t>u</w:t>
      </w:r>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 is discarded.</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roofErr w:type="spellStart"/>
      <w:r w:rsidRPr="009B5F21">
        <w:rPr>
          <w:rFonts w:ascii="Times New Roman" w:hAnsi="Times New Roman" w:cs="Times New Roman"/>
          <w:color w:val="000000"/>
          <w:sz w:val="28"/>
          <w:szCs w:val="28"/>
        </w:rPr>
        <w:t>Kruskals</w:t>
      </w:r>
      <w:proofErr w:type="spellEnd"/>
      <w:r w:rsidRPr="009B5F21">
        <w:rPr>
          <w:rFonts w:ascii="Times New Roman" w:hAnsi="Times New Roman" w:cs="Times New Roman"/>
          <w:color w:val="000000"/>
          <w:sz w:val="28"/>
          <w:szCs w:val="28"/>
        </w:rPr>
        <w:t xml:space="preserve"> algorithm can be implemented using </w:t>
      </w:r>
      <w:r w:rsidRPr="009B5F21">
        <w:rPr>
          <w:rFonts w:ascii="Times New Roman" w:hAnsi="Times New Roman" w:cs="Times New Roman"/>
          <w:b/>
          <w:bCs/>
          <w:color w:val="000000"/>
          <w:sz w:val="28"/>
          <w:szCs w:val="28"/>
        </w:rPr>
        <w:t xml:space="preserve">disjoint set </w:t>
      </w:r>
      <w:r w:rsidRPr="009B5F21">
        <w:rPr>
          <w:rFonts w:ascii="Times New Roman" w:hAnsi="Times New Roman" w:cs="Times New Roman"/>
          <w:color w:val="000000"/>
          <w:sz w:val="28"/>
          <w:szCs w:val="28"/>
        </w:rPr>
        <w:t xml:space="preserve">data structure or </w:t>
      </w:r>
      <w:r w:rsidRPr="009B5F21">
        <w:rPr>
          <w:rFonts w:ascii="Times New Roman" w:hAnsi="Times New Roman" w:cs="Times New Roman"/>
          <w:b/>
          <w:bCs/>
          <w:color w:val="000000"/>
          <w:sz w:val="28"/>
          <w:szCs w:val="28"/>
        </w:rPr>
        <w:t xml:space="preserve">priority queue </w:t>
      </w:r>
      <w:r w:rsidRPr="009B5F21">
        <w:rPr>
          <w:rFonts w:ascii="Times New Roman" w:hAnsi="Times New Roman" w:cs="Times New Roman"/>
          <w:color w:val="000000"/>
          <w:sz w:val="28"/>
          <w:szCs w:val="28"/>
        </w:rPr>
        <w:t>data structure.</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roofErr w:type="spellStart"/>
      <w:r w:rsidRPr="009B5F21">
        <w:rPr>
          <w:rFonts w:ascii="Times New Roman" w:hAnsi="Times New Roman" w:cs="Times New Roman"/>
          <w:color w:val="000000"/>
          <w:sz w:val="28"/>
          <w:szCs w:val="28"/>
        </w:rPr>
        <w:t>Kruskal's</w:t>
      </w:r>
      <w:proofErr w:type="spellEnd"/>
      <w:r w:rsidRPr="009B5F21">
        <w:rPr>
          <w:rFonts w:ascii="Times New Roman" w:hAnsi="Times New Roman" w:cs="Times New Roman"/>
          <w:color w:val="000000"/>
          <w:sz w:val="28"/>
          <w:szCs w:val="28"/>
        </w:rPr>
        <w:t xml:space="preserve"> algorithm implemented with disjoint-sets data structure.</w:t>
      </w:r>
    </w:p>
    <w:p w:rsidR="00D2514F" w:rsidRPr="009B5F21" w:rsidRDefault="00D2514F" w:rsidP="009B5F21">
      <w:pPr>
        <w:autoSpaceDE w:val="0"/>
        <w:autoSpaceDN w:val="0"/>
        <w:adjustRightInd w:val="0"/>
        <w:spacing w:after="0" w:line="240" w:lineRule="auto"/>
        <w:jc w:val="both"/>
        <w:rPr>
          <w:rFonts w:ascii="Times New Roman" w:hAnsi="Times New Roman" w:cs="Times New Roman"/>
          <w:b/>
          <w:bCs/>
          <w:color w:val="000000"/>
          <w:sz w:val="28"/>
          <w:szCs w:val="28"/>
        </w:rPr>
      </w:pPr>
      <w:r w:rsidRPr="009B5F21">
        <w:rPr>
          <w:rFonts w:ascii="Times New Roman" w:hAnsi="Times New Roman" w:cs="Times New Roman"/>
          <w:b/>
          <w:bCs/>
          <w:color w:val="000000"/>
          <w:sz w:val="28"/>
          <w:szCs w:val="28"/>
        </w:rPr>
        <w:t>Disjoint-Sets Data Structure</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 </w:t>
      </w:r>
      <w:proofErr w:type="spellStart"/>
      <w:r w:rsidRPr="009B5F21">
        <w:rPr>
          <w:rFonts w:ascii="Times New Roman" w:hAnsi="Times New Roman" w:cs="Times New Roman"/>
          <w:color w:val="000000"/>
          <w:sz w:val="28"/>
          <w:szCs w:val="28"/>
        </w:rPr>
        <w:t>Make_Set</w:t>
      </w:r>
      <w:proofErr w:type="spellEnd"/>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lastRenderedPageBreak/>
        <w:t xml:space="preserve">Create a new set whose only member is pointed to by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 Note that for this operation v must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roofErr w:type="gramStart"/>
      <w:r w:rsidRPr="009B5F21">
        <w:rPr>
          <w:rFonts w:ascii="Times New Roman" w:hAnsi="Times New Roman" w:cs="Times New Roman"/>
          <w:color w:val="000000"/>
          <w:sz w:val="28"/>
          <w:szCs w:val="28"/>
        </w:rPr>
        <w:t>already</w:t>
      </w:r>
      <w:proofErr w:type="gramEnd"/>
      <w:r w:rsidRPr="009B5F21">
        <w:rPr>
          <w:rFonts w:ascii="Times New Roman" w:hAnsi="Times New Roman" w:cs="Times New Roman"/>
          <w:color w:val="000000"/>
          <w:sz w:val="28"/>
          <w:szCs w:val="28"/>
        </w:rPr>
        <w:t xml:space="preserve"> be in a set.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 </w:t>
      </w:r>
      <w:proofErr w:type="spellStart"/>
      <w:r w:rsidRPr="009B5F21">
        <w:rPr>
          <w:rFonts w:ascii="Times New Roman" w:hAnsi="Times New Roman" w:cs="Times New Roman"/>
          <w:color w:val="000000"/>
          <w:sz w:val="28"/>
          <w:szCs w:val="28"/>
        </w:rPr>
        <w:t>FIND_Set</w:t>
      </w:r>
      <w:proofErr w:type="spellEnd"/>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Returns a pointer to the set containing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UNION (</w:t>
      </w:r>
      <w:r w:rsidRPr="009B5F21">
        <w:rPr>
          <w:rFonts w:ascii="Times New Roman" w:hAnsi="Times New Roman" w:cs="Times New Roman"/>
          <w:i/>
          <w:iCs/>
          <w:color w:val="000000"/>
          <w:sz w:val="28"/>
          <w:szCs w:val="28"/>
        </w:rPr>
        <w:t>u</w:t>
      </w:r>
      <w:r w:rsidRPr="009B5F21">
        <w:rPr>
          <w:rFonts w:ascii="Times New Roman" w:hAnsi="Times New Roman" w:cs="Times New Roman"/>
          <w:color w:val="000000"/>
          <w:sz w:val="28"/>
          <w:szCs w:val="28"/>
        </w:rPr>
        <w:t xml:space="preserve">, </w:t>
      </w:r>
      <w:r w:rsidRPr="009B5F21">
        <w:rPr>
          <w:rFonts w:ascii="Times New Roman" w:hAnsi="Times New Roman" w:cs="Times New Roman"/>
          <w:i/>
          <w:iCs/>
          <w:color w:val="000000"/>
          <w:sz w:val="28"/>
          <w:szCs w:val="28"/>
        </w:rPr>
        <w:t>v</w:t>
      </w:r>
      <w:r w:rsidRPr="009B5F21">
        <w:rPr>
          <w:rFonts w:ascii="Times New Roman" w:hAnsi="Times New Roman" w:cs="Times New Roman"/>
          <w:color w:val="000000"/>
          <w:sz w:val="28"/>
          <w:szCs w:val="28"/>
        </w:rPr>
        <w: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Unites the dynamic sets that contain </w:t>
      </w:r>
      <w:r w:rsidRPr="009B5F21">
        <w:rPr>
          <w:rFonts w:ascii="Times New Roman" w:hAnsi="Times New Roman" w:cs="Times New Roman"/>
          <w:i/>
          <w:iCs/>
          <w:color w:val="000000"/>
          <w:sz w:val="28"/>
          <w:szCs w:val="28"/>
        </w:rPr>
        <w:t xml:space="preserve">u </w:t>
      </w:r>
      <w:r w:rsidRPr="009B5F21">
        <w:rPr>
          <w:rFonts w:ascii="Times New Roman" w:hAnsi="Times New Roman" w:cs="Times New Roman"/>
          <w:color w:val="000000"/>
          <w:sz w:val="28"/>
          <w:szCs w:val="28"/>
        </w:rPr>
        <w:t xml:space="preserve">and </w:t>
      </w:r>
      <w:r w:rsidRPr="009B5F21">
        <w:rPr>
          <w:rFonts w:ascii="Times New Roman" w:hAnsi="Times New Roman" w:cs="Times New Roman"/>
          <w:i/>
          <w:iCs/>
          <w:color w:val="000000"/>
          <w:sz w:val="28"/>
          <w:szCs w:val="28"/>
        </w:rPr>
        <w:t xml:space="preserve">v </w:t>
      </w:r>
      <w:r w:rsidRPr="009B5F21">
        <w:rPr>
          <w:rFonts w:ascii="Times New Roman" w:hAnsi="Times New Roman" w:cs="Times New Roman"/>
          <w:color w:val="000000"/>
          <w:sz w:val="28"/>
          <w:szCs w:val="28"/>
        </w:rPr>
        <w:t>into a new set that is union of these two sets</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0"/>
          <w:sz w:val="28"/>
          <w:szCs w:val="28"/>
        </w:rPr>
      </w:pPr>
    </w:p>
    <w:p w:rsidR="00D2514F" w:rsidRPr="009B5F21" w:rsidRDefault="00D2514F"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MST_KRUSKAL (G, w)</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1. A _ {} // A will ultimately contains the edges of the MST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2. for each vertex v in </w:t>
      </w:r>
      <w:proofErr w:type="gramStart"/>
      <w:r w:rsidRPr="009B5F21">
        <w:rPr>
          <w:rFonts w:ascii="Times New Roman" w:hAnsi="Times New Roman" w:cs="Times New Roman"/>
          <w:color w:val="00000A"/>
          <w:sz w:val="28"/>
          <w:szCs w:val="28"/>
        </w:rPr>
        <w:t>V[</w:t>
      </w:r>
      <w:proofErr w:type="gramEnd"/>
      <w:r w:rsidRPr="009B5F21">
        <w:rPr>
          <w:rFonts w:ascii="Times New Roman" w:hAnsi="Times New Roman" w:cs="Times New Roman"/>
          <w:color w:val="00000A"/>
          <w:sz w:val="28"/>
          <w:szCs w:val="28"/>
        </w:rPr>
        <w:t>G]</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3. </w:t>
      </w:r>
      <w:proofErr w:type="gramStart"/>
      <w:r w:rsidRPr="009B5F21">
        <w:rPr>
          <w:rFonts w:ascii="Times New Roman" w:hAnsi="Times New Roman" w:cs="Times New Roman"/>
          <w:color w:val="00000A"/>
          <w:sz w:val="28"/>
          <w:szCs w:val="28"/>
        </w:rPr>
        <w:t>do</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Make_Set</w:t>
      </w:r>
      <w:proofErr w:type="spellEnd"/>
      <w:r w:rsidRPr="009B5F21">
        <w:rPr>
          <w:rFonts w:ascii="Times New Roman" w:hAnsi="Times New Roman" w:cs="Times New Roman"/>
          <w:color w:val="00000A"/>
          <w:sz w:val="28"/>
          <w:szCs w:val="28"/>
        </w:rPr>
        <w:t xml:space="preserve"> (</w:t>
      </w:r>
      <w:r w:rsidRPr="009B5F21">
        <w:rPr>
          <w:rFonts w:ascii="Times New Roman" w:hAnsi="Times New Roman" w:cs="Times New Roman"/>
          <w:i/>
          <w:iCs/>
          <w:color w:val="00000A"/>
          <w:sz w:val="28"/>
          <w:szCs w:val="28"/>
        </w:rPr>
        <w:t>v</w:t>
      </w:r>
      <w:r w:rsidRPr="009B5F21">
        <w:rPr>
          <w:rFonts w:ascii="Times New Roman" w:hAnsi="Times New Roman" w:cs="Times New Roman"/>
          <w:color w:val="00000A"/>
          <w:sz w:val="28"/>
          <w:szCs w:val="28"/>
        </w:rPr>
        <w: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4. Sort edge of E by </w:t>
      </w:r>
      <w:proofErr w:type="spellStart"/>
      <w:r w:rsidRPr="009B5F21">
        <w:rPr>
          <w:rFonts w:ascii="Times New Roman" w:hAnsi="Times New Roman" w:cs="Times New Roman"/>
          <w:color w:val="00000A"/>
          <w:sz w:val="28"/>
          <w:szCs w:val="28"/>
        </w:rPr>
        <w:t>nondecreasing</w:t>
      </w:r>
      <w:proofErr w:type="spellEnd"/>
      <w:r w:rsidRPr="009B5F21">
        <w:rPr>
          <w:rFonts w:ascii="Times New Roman" w:hAnsi="Times New Roman" w:cs="Times New Roman"/>
          <w:color w:val="00000A"/>
          <w:sz w:val="28"/>
          <w:szCs w:val="28"/>
        </w:rPr>
        <w:t xml:space="preserve"> weights w</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5. for each edge (</w:t>
      </w:r>
      <w:r w:rsidRPr="009B5F21">
        <w:rPr>
          <w:rFonts w:ascii="Times New Roman" w:hAnsi="Times New Roman" w:cs="Times New Roman"/>
          <w:i/>
          <w:iCs/>
          <w:color w:val="00000A"/>
          <w:sz w:val="28"/>
          <w:szCs w:val="28"/>
        </w:rPr>
        <w:t>u</w:t>
      </w:r>
      <w:r w:rsidRPr="009B5F21">
        <w:rPr>
          <w:rFonts w:ascii="Times New Roman" w:hAnsi="Times New Roman" w:cs="Times New Roman"/>
          <w:color w:val="00000A"/>
          <w:sz w:val="28"/>
          <w:szCs w:val="28"/>
        </w:rPr>
        <w:t xml:space="preserve">, </w:t>
      </w:r>
      <w:r w:rsidRPr="009B5F21">
        <w:rPr>
          <w:rFonts w:ascii="Times New Roman" w:hAnsi="Times New Roman" w:cs="Times New Roman"/>
          <w:i/>
          <w:iCs/>
          <w:color w:val="00000A"/>
          <w:sz w:val="28"/>
          <w:szCs w:val="28"/>
        </w:rPr>
        <w:t>v</w:t>
      </w:r>
      <w:r w:rsidRPr="009B5F21">
        <w:rPr>
          <w:rFonts w:ascii="Times New Roman" w:hAnsi="Times New Roman" w:cs="Times New Roman"/>
          <w:color w:val="00000A"/>
          <w:sz w:val="28"/>
          <w:szCs w:val="28"/>
        </w:rPr>
        <w:t>) in E</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6. </w:t>
      </w:r>
      <w:proofErr w:type="gramStart"/>
      <w:r w:rsidRPr="009B5F21">
        <w:rPr>
          <w:rFonts w:ascii="Times New Roman" w:hAnsi="Times New Roman" w:cs="Times New Roman"/>
          <w:color w:val="00000A"/>
          <w:sz w:val="28"/>
          <w:szCs w:val="28"/>
        </w:rPr>
        <w:t>do</w:t>
      </w:r>
      <w:proofErr w:type="gramEnd"/>
      <w:r w:rsidRPr="009B5F21">
        <w:rPr>
          <w:rFonts w:ascii="Times New Roman" w:hAnsi="Times New Roman" w:cs="Times New Roman"/>
          <w:color w:val="00000A"/>
          <w:sz w:val="28"/>
          <w:szCs w:val="28"/>
        </w:rPr>
        <w:t xml:space="preserve"> if FIND_SET (</w:t>
      </w:r>
      <w:r w:rsidRPr="009B5F21">
        <w:rPr>
          <w:rFonts w:ascii="Times New Roman" w:hAnsi="Times New Roman" w:cs="Times New Roman"/>
          <w:i/>
          <w:iCs/>
          <w:color w:val="00000A"/>
          <w:sz w:val="28"/>
          <w:szCs w:val="28"/>
        </w:rPr>
        <w:t>u</w:t>
      </w:r>
      <w:r w:rsidRPr="009B5F21">
        <w:rPr>
          <w:rFonts w:ascii="Times New Roman" w:hAnsi="Times New Roman" w:cs="Times New Roman"/>
          <w:color w:val="00000A"/>
          <w:sz w:val="28"/>
          <w:szCs w:val="28"/>
        </w:rPr>
        <w:t>) _ FIND_SET (</w:t>
      </w:r>
      <w:r w:rsidRPr="009B5F21">
        <w:rPr>
          <w:rFonts w:ascii="Times New Roman" w:hAnsi="Times New Roman" w:cs="Times New Roman"/>
          <w:i/>
          <w:iCs/>
          <w:color w:val="00000A"/>
          <w:sz w:val="28"/>
          <w:szCs w:val="28"/>
        </w:rPr>
        <w:t>v</w:t>
      </w:r>
      <w:r w:rsidRPr="009B5F21">
        <w:rPr>
          <w:rFonts w:ascii="Times New Roman" w:hAnsi="Times New Roman" w:cs="Times New Roman"/>
          <w:color w:val="00000A"/>
          <w:sz w:val="28"/>
          <w:szCs w:val="28"/>
        </w:rPr>
        <w: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7. </w:t>
      </w:r>
      <w:proofErr w:type="gramStart"/>
      <w:r w:rsidRPr="009B5F21">
        <w:rPr>
          <w:rFonts w:ascii="Times New Roman" w:hAnsi="Times New Roman" w:cs="Times New Roman"/>
          <w:color w:val="00000A"/>
          <w:sz w:val="28"/>
          <w:szCs w:val="28"/>
        </w:rPr>
        <w:t>then</w:t>
      </w:r>
      <w:proofErr w:type="gramEnd"/>
      <w:r w:rsidRPr="009B5F21">
        <w:rPr>
          <w:rFonts w:ascii="Times New Roman" w:hAnsi="Times New Roman" w:cs="Times New Roman"/>
          <w:color w:val="00000A"/>
          <w:sz w:val="28"/>
          <w:szCs w:val="28"/>
        </w:rPr>
        <w:t xml:space="preserve"> A = AU{(</w:t>
      </w:r>
      <w:r w:rsidRPr="009B5F21">
        <w:rPr>
          <w:rFonts w:ascii="Times New Roman" w:hAnsi="Times New Roman" w:cs="Times New Roman"/>
          <w:i/>
          <w:iCs/>
          <w:color w:val="00000A"/>
          <w:sz w:val="28"/>
          <w:szCs w:val="28"/>
        </w:rPr>
        <w:t>u</w:t>
      </w:r>
      <w:r w:rsidRPr="009B5F21">
        <w:rPr>
          <w:rFonts w:ascii="Times New Roman" w:hAnsi="Times New Roman" w:cs="Times New Roman"/>
          <w:color w:val="00000A"/>
          <w:sz w:val="28"/>
          <w:szCs w:val="28"/>
        </w:rPr>
        <w:t xml:space="preserve">, </w:t>
      </w:r>
      <w:r w:rsidRPr="009B5F21">
        <w:rPr>
          <w:rFonts w:ascii="Times New Roman" w:hAnsi="Times New Roman" w:cs="Times New Roman"/>
          <w:i/>
          <w:iCs/>
          <w:color w:val="00000A"/>
          <w:sz w:val="28"/>
          <w:szCs w:val="28"/>
        </w:rPr>
        <w:t>v</w:t>
      </w:r>
      <w:r w:rsidRPr="009B5F21">
        <w:rPr>
          <w:rFonts w:ascii="Times New Roman" w:hAnsi="Times New Roman" w:cs="Times New Roman"/>
          <w:color w:val="00000A"/>
          <w:sz w:val="28"/>
          <w:szCs w:val="28"/>
        </w:rPr>
        <w:t>)}</w:t>
      </w:r>
    </w:p>
    <w:p w:rsidR="00D2514F" w:rsidRPr="009B5F21" w:rsidRDefault="00D2514F"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8. UNION (</w:t>
      </w:r>
      <w:r w:rsidRPr="009B5F21">
        <w:rPr>
          <w:rFonts w:ascii="Times New Roman" w:hAnsi="Times New Roman" w:cs="Times New Roman"/>
          <w:i/>
          <w:iCs/>
          <w:color w:val="00000A"/>
          <w:sz w:val="28"/>
          <w:szCs w:val="28"/>
        </w:rPr>
        <w:t>u</w:t>
      </w:r>
      <w:r w:rsidRPr="009B5F21">
        <w:rPr>
          <w:rFonts w:ascii="Times New Roman" w:hAnsi="Times New Roman" w:cs="Times New Roman"/>
          <w:color w:val="00000A"/>
          <w:sz w:val="28"/>
          <w:szCs w:val="28"/>
        </w:rPr>
        <w:t xml:space="preserve">, </w:t>
      </w:r>
      <w:r w:rsidRPr="009B5F21">
        <w:rPr>
          <w:rFonts w:ascii="Times New Roman" w:hAnsi="Times New Roman" w:cs="Times New Roman"/>
          <w:i/>
          <w:iCs/>
          <w:color w:val="00000A"/>
          <w:sz w:val="28"/>
          <w:szCs w:val="28"/>
        </w:rPr>
        <w:t>v</w:t>
      </w:r>
      <w:r w:rsidRPr="009B5F21">
        <w:rPr>
          <w:rFonts w:ascii="Times New Roman" w:hAnsi="Times New Roman" w:cs="Times New Roman"/>
          <w:color w:val="00000A"/>
          <w:sz w:val="28"/>
          <w:szCs w:val="28"/>
        </w:rPr>
        <w:t>)</w:t>
      </w:r>
    </w:p>
    <w:p w:rsidR="00E91B89" w:rsidRPr="009B5F21" w:rsidRDefault="00D2514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A"/>
          <w:sz w:val="28"/>
          <w:szCs w:val="28"/>
        </w:rPr>
        <w:t>9. Return A</w:t>
      </w:r>
    </w:p>
    <w:p w:rsidR="00E91B89" w:rsidRPr="009B5F21" w:rsidRDefault="00E91B89"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 xml:space="preserve">Time efficiency: </w:t>
      </w:r>
      <w:proofErr w:type="gramStart"/>
      <w:r w:rsidRPr="009B5F21">
        <w:rPr>
          <w:rFonts w:ascii="Times New Roman" w:hAnsi="Times New Roman" w:cs="Times New Roman"/>
          <w:b/>
          <w:color w:val="000000" w:themeColor="text1"/>
          <w:sz w:val="28"/>
          <w:szCs w:val="28"/>
          <w:shd w:val="clear" w:color="auto" w:fill="FFFFFF"/>
        </w:rPr>
        <w:t>O(</w:t>
      </w:r>
      <w:proofErr w:type="gramEnd"/>
      <w:r w:rsidRPr="009B5F21">
        <w:rPr>
          <w:rFonts w:ascii="Times New Roman" w:hAnsi="Times New Roman" w:cs="Times New Roman"/>
          <w:b/>
          <w:color w:val="000000" w:themeColor="text1"/>
          <w:sz w:val="28"/>
          <w:szCs w:val="28"/>
          <w:shd w:val="clear" w:color="auto" w:fill="FFFFFF"/>
        </w:rPr>
        <w:t>E * V)</w:t>
      </w:r>
      <w:r w:rsidR="007F20E5" w:rsidRPr="009B5F21">
        <w:rPr>
          <w:rFonts w:ascii="Times New Roman" w:hAnsi="Times New Roman" w:cs="Times New Roman"/>
          <w:b/>
          <w:color w:val="000000" w:themeColor="text1"/>
          <w:sz w:val="28"/>
          <w:szCs w:val="28"/>
          <w:shd w:val="clear" w:color="auto" w:fill="FFFFFF"/>
        </w:rPr>
        <w:t xml:space="preserve">  or O(</w:t>
      </w:r>
      <w:proofErr w:type="spellStart"/>
      <w:r w:rsidR="007F20E5" w:rsidRPr="009B5F21">
        <w:rPr>
          <w:rFonts w:ascii="Times New Roman" w:hAnsi="Times New Roman" w:cs="Times New Roman"/>
          <w:b/>
          <w:color w:val="000000" w:themeColor="text1"/>
          <w:sz w:val="28"/>
          <w:szCs w:val="28"/>
          <w:shd w:val="clear" w:color="auto" w:fill="FFFFFF"/>
        </w:rPr>
        <w:t>Elog</w:t>
      </w:r>
      <w:proofErr w:type="spellEnd"/>
      <w:r w:rsidR="007F20E5" w:rsidRPr="009B5F21">
        <w:rPr>
          <w:rFonts w:ascii="Times New Roman" w:hAnsi="Times New Roman" w:cs="Times New Roman"/>
          <w:b/>
          <w:color w:val="000000" w:themeColor="text1"/>
          <w:sz w:val="28"/>
          <w:szCs w:val="28"/>
          <w:shd w:val="clear" w:color="auto" w:fill="FFFFFF"/>
        </w:rPr>
        <w:t xml:space="preserve"> E + E log V)</w:t>
      </w:r>
    </w:p>
    <w:p w:rsidR="00E91B89" w:rsidRPr="009B5F21" w:rsidRDefault="00E91B89"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 xml:space="preserve">Process all </w:t>
      </w:r>
      <w:proofErr w:type="gramStart"/>
      <w:r w:rsidRPr="009B5F21">
        <w:rPr>
          <w:rFonts w:ascii="Times New Roman" w:hAnsi="Times New Roman" w:cs="Times New Roman"/>
          <w:b/>
          <w:color w:val="000000" w:themeColor="text1"/>
          <w:sz w:val="28"/>
          <w:szCs w:val="28"/>
          <w:shd w:val="clear" w:color="auto" w:fill="FFFFFF"/>
        </w:rPr>
        <w:t>edges ,</w:t>
      </w:r>
      <w:proofErr w:type="gramEnd"/>
      <w:r w:rsidRPr="009B5F21">
        <w:rPr>
          <w:rFonts w:ascii="Times New Roman" w:hAnsi="Times New Roman" w:cs="Times New Roman"/>
          <w:b/>
          <w:color w:val="000000" w:themeColor="text1"/>
          <w:sz w:val="28"/>
          <w:szCs w:val="28"/>
          <w:shd w:val="clear" w:color="auto" w:fill="FFFFFF"/>
        </w:rPr>
        <w:t xml:space="preserve"> FIND or UNION worst case in skewed tree</w:t>
      </w:r>
    </w:p>
    <w:p w:rsidR="003864D2" w:rsidRPr="009B5F21" w:rsidRDefault="003864D2" w:rsidP="009B5F21">
      <w:pPr>
        <w:jc w:val="both"/>
        <w:rPr>
          <w:rFonts w:ascii="Times New Roman" w:hAnsi="Times New Roman" w:cs="Times New Roman"/>
          <w:color w:val="000000" w:themeColor="text1"/>
          <w:sz w:val="28"/>
          <w:szCs w:val="28"/>
          <w:shd w:val="clear" w:color="auto" w:fill="FFFFFF"/>
        </w:rPr>
      </w:pPr>
    </w:p>
    <w:p w:rsidR="00F566C7" w:rsidRPr="009B5F21" w:rsidRDefault="00F566C7" w:rsidP="009B5F21">
      <w:pPr>
        <w:jc w:val="both"/>
        <w:rPr>
          <w:rFonts w:ascii="Times New Roman" w:hAnsi="Times New Roman" w:cs="Times New Roman"/>
          <w:color w:val="000000" w:themeColor="text1"/>
          <w:sz w:val="28"/>
          <w:szCs w:val="28"/>
          <w:shd w:val="clear" w:color="auto" w:fill="FFFFFF"/>
        </w:rPr>
      </w:pPr>
    </w:p>
    <w:p w:rsidR="000E160E" w:rsidRPr="009B5F21" w:rsidRDefault="000348D5"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b/>
          <w:bCs/>
          <w:color w:val="00000A"/>
          <w:sz w:val="28"/>
          <w:szCs w:val="28"/>
        </w:rPr>
        <w:t>9. Find Minimum Cost Spanning Tree of a given connected undirected graph using Prim's algorithm.</w:t>
      </w:r>
    </w:p>
    <w:p w:rsidR="000348D5" w:rsidRPr="009B5F21" w:rsidRDefault="000348D5"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Theory:</w:t>
      </w:r>
    </w:p>
    <w:p w:rsidR="000348D5" w:rsidRPr="009B5F21" w:rsidRDefault="000348D5"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Choose a node and build a tree from there selecting at every stage the shortest available edge that can extend the tree to an additional node.</w:t>
      </w:r>
    </w:p>
    <w:p w:rsidR="000348D5" w:rsidRPr="009B5F21" w:rsidRDefault="000348D5"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Prim's algorithm has the property that the edges in the set A always form a single tree.</w:t>
      </w:r>
    </w:p>
    <w:p w:rsidR="000348D5" w:rsidRPr="009B5F21" w:rsidRDefault="000348D5"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 We begin with some vertex v in a given graph G </w:t>
      </w:r>
      <w:proofErr w:type="gramStart"/>
      <w:r w:rsidRPr="009B5F21">
        <w:rPr>
          <w:rFonts w:ascii="Times New Roman" w:hAnsi="Times New Roman" w:cs="Times New Roman"/>
          <w:color w:val="000000"/>
          <w:sz w:val="28"/>
          <w:szCs w:val="28"/>
        </w:rPr>
        <w:t>=(</w:t>
      </w:r>
      <w:proofErr w:type="gramEnd"/>
      <w:r w:rsidRPr="009B5F21">
        <w:rPr>
          <w:rFonts w:ascii="Times New Roman" w:hAnsi="Times New Roman" w:cs="Times New Roman"/>
          <w:color w:val="000000"/>
          <w:sz w:val="28"/>
          <w:szCs w:val="28"/>
        </w:rPr>
        <w:t>V, E), defining the initial set of vertices A.</w:t>
      </w:r>
    </w:p>
    <w:p w:rsidR="000348D5" w:rsidRPr="009B5F21" w:rsidRDefault="000348D5"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In each iteration, we choose a minimum-weight edge (u, v), connecting a vertex v in the set</w:t>
      </w:r>
      <w:r w:rsidR="003348C9">
        <w:rPr>
          <w:rFonts w:ascii="Times New Roman" w:hAnsi="Times New Roman" w:cs="Times New Roman"/>
          <w:color w:val="000000"/>
          <w:sz w:val="28"/>
          <w:szCs w:val="28"/>
        </w:rPr>
        <w:t xml:space="preserve"> </w:t>
      </w:r>
      <w:r w:rsidRPr="009B5F21">
        <w:rPr>
          <w:rFonts w:ascii="Times New Roman" w:hAnsi="Times New Roman" w:cs="Times New Roman"/>
          <w:color w:val="000000"/>
          <w:sz w:val="28"/>
          <w:szCs w:val="28"/>
        </w:rPr>
        <w:t>A to the vertex u outside of set A.</w:t>
      </w:r>
    </w:p>
    <w:p w:rsidR="000348D5" w:rsidRPr="009B5F21" w:rsidRDefault="000348D5"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lastRenderedPageBreak/>
        <w:t>• The vertex u is brought in to A. This process is repeated until a spanning tree is formed.</w:t>
      </w:r>
    </w:p>
    <w:p w:rsidR="000348D5" w:rsidRPr="009B5F21" w:rsidRDefault="000348D5"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 Like </w:t>
      </w:r>
      <w:proofErr w:type="spellStart"/>
      <w:r w:rsidRPr="009B5F21">
        <w:rPr>
          <w:rFonts w:ascii="Times New Roman" w:hAnsi="Times New Roman" w:cs="Times New Roman"/>
          <w:color w:val="000000"/>
          <w:sz w:val="28"/>
          <w:szCs w:val="28"/>
        </w:rPr>
        <w:t>Kruskal's</w:t>
      </w:r>
      <w:proofErr w:type="spellEnd"/>
      <w:r w:rsidRPr="009B5F21">
        <w:rPr>
          <w:rFonts w:ascii="Times New Roman" w:hAnsi="Times New Roman" w:cs="Times New Roman"/>
          <w:color w:val="000000"/>
          <w:sz w:val="28"/>
          <w:szCs w:val="28"/>
        </w:rPr>
        <w:t xml:space="preserve"> algorithm, here too, the important fact about MSTs is we always choose the</w:t>
      </w:r>
      <w:r w:rsidR="003348C9">
        <w:rPr>
          <w:rFonts w:ascii="Times New Roman" w:hAnsi="Times New Roman" w:cs="Times New Roman"/>
          <w:color w:val="000000"/>
          <w:sz w:val="28"/>
          <w:szCs w:val="28"/>
        </w:rPr>
        <w:t xml:space="preserve"> </w:t>
      </w:r>
      <w:r w:rsidRPr="009B5F21">
        <w:rPr>
          <w:rFonts w:ascii="Times New Roman" w:hAnsi="Times New Roman" w:cs="Times New Roman"/>
          <w:color w:val="000000"/>
          <w:sz w:val="28"/>
          <w:szCs w:val="28"/>
        </w:rPr>
        <w:t>smallest-weight edge joining a vertex inside set A to the one outside the set A.</w:t>
      </w:r>
    </w:p>
    <w:p w:rsidR="00C77620" w:rsidRPr="009B5F21" w:rsidRDefault="000348D5" w:rsidP="003348C9">
      <w:pPr>
        <w:autoSpaceDE w:val="0"/>
        <w:autoSpaceDN w:val="0"/>
        <w:adjustRightInd w:val="0"/>
        <w:spacing w:after="0" w:line="240" w:lineRule="auto"/>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sz w:val="28"/>
          <w:szCs w:val="28"/>
        </w:rPr>
        <w:t>• The implication of this fact is that it adds only edges that are safe for A; therefore when the</w:t>
      </w:r>
      <w:r w:rsidR="003348C9">
        <w:rPr>
          <w:rFonts w:ascii="Times New Roman" w:hAnsi="Times New Roman" w:cs="Times New Roman"/>
          <w:color w:val="000000"/>
          <w:sz w:val="28"/>
          <w:szCs w:val="28"/>
        </w:rPr>
        <w:t xml:space="preserve"> </w:t>
      </w:r>
      <w:r w:rsidRPr="009B5F21">
        <w:rPr>
          <w:rFonts w:ascii="Times New Roman" w:hAnsi="Times New Roman" w:cs="Times New Roman"/>
          <w:color w:val="000000"/>
          <w:sz w:val="28"/>
          <w:szCs w:val="28"/>
        </w:rPr>
        <w:t xml:space="preserve">algorithm terminates, the edges in set </w:t>
      </w:r>
      <w:proofErr w:type="gramStart"/>
      <w:r w:rsidRPr="009B5F21">
        <w:rPr>
          <w:rFonts w:ascii="Times New Roman" w:hAnsi="Times New Roman" w:cs="Times New Roman"/>
          <w:color w:val="000000"/>
          <w:sz w:val="28"/>
          <w:szCs w:val="28"/>
        </w:rPr>
        <w:t>A</w:t>
      </w:r>
      <w:proofErr w:type="gramEnd"/>
      <w:r w:rsidRPr="009B5F21">
        <w:rPr>
          <w:rFonts w:ascii="Times New Roman" w:hAnsi="Times New Roman" w:cs="Times New Roman"/>
          <w:color w:val="000000"/>
          <w:sz w:val="28"/>
          <w:szCs w:val="28"/>
        </w:rPr>
        <w:t xml:space="preserve"> form a MST</w:t>
      </w:r>
    </w:p>
    <w:p w:rsidR="00331977" w:rsidRPr="009B5F21" w:rsidRDefault="00A868FE"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45C1AC93" wp14:editId="73FE13BA">
            <wp:extent cx="5943600" cy="3157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rsidR="00A868FE" w:rsidRPr="009B5F21" w:rsidRDefault="00A868FE" w:rsidP="009B5F21">
      <w:pPr>
        <w:jc w:val="both"/>
        <w:rPr>
          <w:rFonts w:ascii="Times New Roman" w:hAnsi="Times New Roman" w:cs="Times New Roman"/>
          <w:color w:val="000000" w:themeColor="text1"/>
          <w:sz w:val="28"/>
          <w:szCs w:val="28"/>
          <w:shd w:val="clear" w:color="auto" w:fill="FFFFFF"/>
        </w:rPr>
      </w:pPr>
    </w:p>
    <w:p w:rsidR="00A868FE" w:rsidRPr="009B5F21" w:rsidRDefault="00465A8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Step 1: Source node is set to zero, all other nodes to infinity.</w:t>
      </w:r>
    </w:p>
    <w:p w:rsidR="00465A8F" w:rsidRPr="009B5F21" w:rsidRDefault="00465A8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62E2C788" wp14:editId="1AFB8462">
            <wp:extent cx="5943600" cy="1762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62760"/>
                    </a:xfrm>
                    <a:prstGeom prst="rect">
                      <a:avLst/>
                    </a:prstGeom>
                  </pic:spPr>
                </pic:pic>
              </a:graphicData>
            </a:graphic>
          </wp:inline>
        </w:drawing>
      </w:r>
    </w:p>
    <w:p w:rsidR="00465A8F" w:rsidRPr="009B5F21" w:rsidRDefault="00465A8F" w:rsidP="009B5F21">
      <w:pPr>
        <w:jc w:val="both"/>
        <w:rPr>
          <w:rFonts w:ascii="Times New Roman" w:hAnsi="Times New Roman" w:cs="Times New Roman"/>
          <w:color w:val="000000" w:themeColor="text1"/>
          <w:sz w:val="28"/>
          <w:szCs w:val="28"/>
          <w:shd w:val="clear" w:color="auto" w:fill="FFFFFF"/>
        </w:rPr>
      </w:pPr>
    </w:p>
    <w:p w:rsidR="00465A8F" w:rsidRPr="009B5F21" w:rsidRDefault="00465A8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Step 2: which ever node is already </w:t>
      </w:r>
      <w:proofErr w:type="gramStart"/>
      <w:r w:rsidRPr="009B5F21">
        <w:rPr>
          <w:rFonts w:ascii="Times New Roman" w:hAnsi="Times New Roman" w:cs="Times New Roman"/>
          <w:color w:val="000000" w:themeColor="text1"/>
          <w:sz w:val="28"/>
          <w:szCs w:val="28"/>
          <w:shd w:val="clear" w:color="auto" w:fill="FFFFFF"/>
        </w:rPr>
        <w:t>processed ,we</w:t>
      </w:r>
      <w:proofErr w:type="gramEnd"/>
      <w:r w:rsidRPr="009B5F21">
        <w:rPr>
          <w:rFonts w:ascii="Times New Roman" w:hAnsi="Times New Roman" w:cs="Times New Roman"/>
          <w:color w:val="000000" w:themeColor="text1"/>
          <w:sz w:val="28"/>
          <w:szCs w:val="28"/>
          <w:shd w:val="clear" w:color="auto" w:fill="FFFFFF"/>
        </w:rPr>
        <w:t xml:space="preserve"> will not process it </w:t>
      </w:r>
      <w:proofErr w:type="spellStart"/>
      <w:r w:rsidRPr="009B5F21">
        <w:rPr>
          <w:rFonts w:ascii="Times New Roman" w:hAnsi="Times New Roman" w:cs="Times New Roman"/>
          <w:color w:val="000000" w:themeColor="text1"/>
          <w:sz w:val="28"/>
          <w:szCs w:val="28"/>
          <w:shd w:val="clear" w:color="auto" w:fill="FFFFFF"/>
        </w:rPr>
        <w:t>again.</w:t>
      </w:r>
      <w:r w:rsidR="00116306" w:rsidRPr="009B5F21">
        <w:rPr>
          <w:rFonts w:ascii="Times New Roman" w:hAnsi="Times New Roman" w:cs="Times New Roman"/>
          <w:color w:val="000000" w:themeColor="text1"/>
          <w:sz w:val="28"/>
          <w:szCs w:val="28"/>
          <w:shd w:val="clear" w:color="auto" w:fill="FFFFFF"/>
        </w:rPr>
        <w:t>Duplicate</w:t>
      </w:r>
      <w:proofErr w:type="spellEnd"/>
      <w:r w:rsidR="00116306" w:rsidRPr="009B5F21">
        <w:rPr>
          <w:rFonts w:ascii="Times New Roman" w:hAnsi="Times New Roman" w:cs="Times New Roman"/>
          <w:color w:val="000000" w:themeColor="text1"/>
          <w:sz w:val="28"/>
          <w:szCs w:val="28"/>
          <w:shd w:val="clear" w:color="auto" w:fill="FFFFFF"/>
        </w:rPr>
        <w:t xml:space="preserve"> nodes can be avoided.</w:t>
      </w:r>
    </w:p>
    <w:p w:rsidR="00116306" w:rsidRPr="009B5F21" w:rsidRDefault="00116306"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lastRenderedPageBreak/>
        <w:t>Since source node is 0.</w:t>
      </w:r>
    </w:p>
    <w:p w:rsidR="00116306" w:rsidRPr="009B5F21" w:rsidRDefault="00116306"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4CF6ED97" wp14:editId="4C5E3E8A">
            <wp:extent cx="1952625" cy="12977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9443" cy="1302239"/>
                    </a:xfrm>
                    <a:prstGeom prst="rect">
                      <a:avLst/>
                    </a:prstGeom>
                  </pic:spPr>
                </pic:pic>
              </a:graphicData>
            </a:graphic>
          </wp:inline>
        </w:drawing>
      </w:r>
    </w:p>
    <w:p w:rsidR="00116306" w:rsidRPr="009B5F21" w:rsidRDefault="00116306" w:rsidP="009B5F21">
      <w:pPr>
        <w:jc w:val="both"/>
        <w:rPr>
          <w:rFonts w:ascii="Times New Roman" w:hAnsi="Times New Roman" w:cs="Times New Roman"/>
          <w:color w:val="000000" w:themeColor="text1"/>
          <w:sz w:val="28"/>
          <w:szCs w:val="28"/>
          <w:shd w:val="clear" w:color="auto" w:fill="FFFFFF"/>
        </w:rPr>
      </w:pPr>
    </w:p>
    <w:p w:rsidR="00116306" w:rsidRPr="009B5F21" w:rsidRDefault="00116306"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Step 3: Updates the cost of the edges </w:t>
      </w:r>
    </w:p>
    <w:p w:rsidR="00116306" w:rsidRPr="009B5F21" w:rsidRDefault="00116306"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3FCED0BA" wp14:editId="7C57DDEF">
            <wp:extent cx="4401164" cy="207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1164" cy="2076740"/>
                    </a:xfrm>
                    <a:prstGeom prst="rect">
                      <a:avLst/>
                    </a:prstGeom>
                  </pic:spPr>
                </pic:pic>
              </a:graphicData>
            </a:graphic>
          </wp:inline>
        </w:drawing>
      </w:r>
    </w:p>
    <w:p w:rsidR="00116306" w:rsidRPr="009B5F21" w:rsidRDefault="00116306" w:rsidP="009B5F21">
      <w:pPr>
        <w:jc w:val="both"/>
        <w:rPr>
          <w:rFonts w:ascii="Times New Roman" w:hAnsi="Times New Roman" w:cs="Times New Roman"/>
          <w:color w:val="000000" w:themeColor="text1"/>
          <w:sz w:val="28"/>
          <w:szCs w:val="28"/>
          <w:shd w:val="clear" w:color="auto" w:fill="FFFFFF"/>
        </w:rPr>
      </w:pPr>
    </w:p>
    <w:p w:rsidR="00116306" w:rsidRPr="009B5F21" w:rsidRDefault="00116306"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08B4F727" wp14:editId="0BB7B414">
            <wp:extent cx="2886478" cy="201958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6478" cy="2019582"/>
                    </a:xfrm>
                    <a:prstGeom prst="rect">
                      <a:avLst/>
                    </a:prstGeom>
                  </pic:spPr>
                </pic:pic>
              </a:graphicData>
            </a:graphic>
          </wp:inline>
        </w:drawing>
      </w:r>
    </w:p>
    <w:p w:rsidR="008364B5" w:rsidRPr="009B5F21" w:rsidRDefault="008364B5"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Select node 2 now. </w:t>
      </w:r>
    </w:p>
    <w:p w:rsidR="003915CD" w:rsidRPr="009B5F21" w:rsidRDefault="003915C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08758ABD" wp14:editId="2058273D">
            <wp:extent cx="2866413" cy="1352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308" cy="1353916"/>
                    </a:xfrm>
                    <a:prstGeom prst="rect">
                      <a:avLst/>
                    </a:prstGeom>
                  </pic:spPr>
                </pic:pic>
              </a:graphicData>
            </a:graphic>
          </wp:inline>
        </w:drawing>
      </w:r>
    </w:p>
    <w:p w:rsidR="008364B5" w:rsidRPr="009B5F21" w:rsidRDefault="008364B5"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From 2 find the adjacent nodes,</w:t>
      </w:r>
      <w:r w:rsidRPr="009B5F21">
        <w:rPr>
          <w:rFonts w:ascii="Times New Roman" w:hAnsi="Times New Roman" w:cs="Times New Roman"/>
          <w:color w:val="000000" w:themeColor="text1"/>
          <w:sz w:val="28"/>
          <w:szCs w:val="28"/>
          <w:shd w:val="clear" w:color="auto" w:fill="FFFFFF"/>
        </w:rPr>
        <w:tab/>
        <w:t xml:space="preserve">node </w:t>
      </w:r>
      <w:proofErr w:type="gramStart"/>
      <w:r w:rsidRPr="009B5F21">
        <w:rPr>
          <w:rFonts w:ascii="Times New Roman" w:hAnsi="Times New Roman" w:cs="Times New Roman"/>
          <w:color w:val="000000" w:themeColor="text1"/>
          <w:sz w:val="28"/>
          <w:szCs w:val="28"/>
          <w:shd w:val="clear" w:color="auto" w:fill="FFFFFF"/>
        </w:rPr>
        <w:t>0  is</w:t>
      </w:r>
      <w:proofErr w:type="gramEnd"/>
      <w:r w:rsidRPr="009B5F21">
        <w:rPr>
          <w:rFonts w:ascii="Times New Roman" w:hAnsi="Times New Roman" w:cs="Times New Roman"/>
          <w:color w:val="000000" w:themeColor="text1"/>
          <w:sz w:val="28"/>
          <w:szCs w:val="28"/>
          <w:shd w:val="clear" w:color="auto" w:fill="FFFFFF"/>
        </w:rPr>
        <w:t xml:space="preserve"> already entered ,check for next adjacent node,</w:t>
      </w:r>
    </w:p>
    <w:p w:rsidR="008364B5" w:rsidRPr="009B5F21" w:rsidRDefault="008364B5"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It is 1 because of least edge.</w:t>
      </w:r>
      <w:r w:rsidR="007B7C57" w:rsidRPr="009B5F21">
        <w:rPr>
          <w:rFonts w:ascii="Times New Roman" w:hAnsi="Times New Roman" w:cs="Times New Roman"/>
          <w:color w:val="000000" w:themeColor="text1"/>
          <w:sz w:val="28"/>
          <w:szCs w:val="28"/>
          <w:shd w:val="clear" w:color="auto" w:fill="FFFFFF"/>
        </w:rPr>
        <w:t xml:space="preserve"> 3 is also adjacent-change infinity to 5.</w:t>
      </w:r>
    </w:p>
    <w:p w:rsidR="008364B5" w:rsidRPr="009B5F21" w:rsidRDefault="00720F60"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66D2DC0C" wp14:editId="2CE50813">
            <wp:extent cx="4544059" cy="207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4059" cy="2076740"/>
                    </a:xfrm>
                    <a:prstGeom prst="rect">
                      <a:avLst/>
                    </a:prstGeom>
                  </pic:spPr>
                </pic:pic>
              </a:graphicData>
            </a:graphic>
          </wp:inline>
        </w:drawing>
      </w:r>
    </w:p>
    <w:p w:rsidR="00262CBC" w:rsidRPr="009B5F21" w:rsidRDefault="00262CBC" w:rsidP="009B5F21">
      <w:pPr>
        <w:jc w:val="both"/>
        <w:rPr>
          <w:rFonts w:ascii="Times New Roman" w:hAnsi="Times New Roman" w:cs="Times New Roman"/>
          <w:color w:val="000000" w:themeColor="text1"/>
          <w:sz w:val="28"/>
          <w:szCs w:val="28"/>
          <w:shd w:val="clear" w:color="auto" w:fill="FFFFFF"/>
        </w:rPr>
      </w:pPr>
    </w:p>
    <w:p w:rsidR="00262CBC" w:rsidRPr="009B5F21" w:rsidRDefault="00262CBC"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7690A0A7" wp14:editId="5A119073">
            <wp:extent cx="4439270" cy="2095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9270" cy="2095792"/>
                    </a:xfrm>
                    <a:prstGeom prst="rect">
                      <a:avLst/>
                    </a:prstGeom>
                  </pic:spPr>
                </pic:pic>
              </a:graphicData>
            </a:graphic>
          </wp:inline>
        </w:drawing>
      </w:r>
    </w:p>
    <w:p w:rsidR="00DE0AB1" w:rsidRPr="009B5F21" w:rsidRDefault="00DE0AB1"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Add1 to min spanning </w:t>
      </w:r>
      <w:proofErr w:type="gramStart"/>
      <w:r w:rsidRPr="009B5F21">
        <w:rPr>
          <w:rFonts w:ascii="Times New Roman" w:hAnsi="Times New Roman" w:cs="Times New Roman"/>
          <w:color w:val="000000" w:themeColor="text1"/>
          <w:sz w:val="28"/>
          <w:szCs w:val="28"/>
          <w:shd w:val="clear" w:color="auto" w:fill="FFFFFF"/>
        </w:rPr>
        <w:t>tree.</w:t>
      </w:r>
      <w:r w:rsidR="008E025D" w:rsidRPr="009B5F21">
        <w:rPr>
          <w:rFonts w:ascii="Times New Roman" w:hAnsi="Times New Roman" w:cs="Times New Roman"/>
          <w:color w:val="000000" w:themeColor="text1"/>
          <w:sz w:val="28"/>
          <w:szCs w:val="28"/>
          <w:shd w:val="clear" w:color="auto" w:fill="FFFFFF"/>
        </w:rPr>
        <w:t>:</w:t>
      </w:r>
      <w:proofErr w:type="gramEnd"/>
    </w:p>
    <w:p w:rsidR="008E025D" w:rsidRPr="009B5F21" w:rsidRDefault="008E025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413933A5" wp14:editId="0AE548CE">
            <wp:extent cx="3181794" cy="16956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1794" cy="1695687"/>
                    </a:xfrm>
                    <a:prstGeom prst="rect">
                      <a:avLst/>
                    </a:prstGeom>
                  </pic:spPr>
                </pic:pic>
              </a:graphicData>
            </a:graphic>
          </wp:inline>
        </w:drawing>
      </w:r>
    </w:p>
    <w:p w:rsidR="00267C6F" w:rsidRPr="009B5F21" w:rsidRDefault="00267C6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drawing>
          <wp:inline distT="0" distB="0" distL="0" distR="0" wp14:anchorId="3E6FCADA" wp14:editId="157A8463">
            <wp:extent cx="5943600" cy="32181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8180"/>
                    </a:xfrm>
                    <a:prstGeom prst="rect">
                      <a:avLst/>
                    </a:prstGeom>
                  </pic:spPr>
                </pic:pic>
              </a:graphicData>
            </a:graphic>
          </wp:inline>
        </w:drawing>
      </w:r>
    </w:p>
    <w:p w:rsidR="0035561F" w:rsidRPr="009B5F21" w:rsidRDefault="0035561F" w:rsidP="009B5F21">
      <w:pPr>
        <w:jc w:val="both"/>
        <w:rPr>
          <w:rFonts w:ascii="Times New Roman" w:hAnsi="Times New Roman" w:cs="Times New Roman"/>
          <w:color w:val="000000" w:themeColor="text1"/>
          <w:sz w:val="28"/>
          <w:szCs w:val="28"/>
          <w:shd w:val="clear" w:color="auto" w:fill="FFFFFF"/>
        </w:rPr>
      </w:pPr>
    </w:p>
    <w:p w:rsidR="0035561F" w:rsidRPr="009B5F21" w:rsidRDefault="0035561F" w:rsidP="009B5F21">
      <w:pPr>
        <w:jc w:val="both"/>
        <w:rPr>
          <w:rFonts w:ascii="Times New Roman" w:hAnsi="Times New Roman" w:cs="Times New Roman"/>
          <w:color w:val="000000" w:themeColor="text1"/>
          <w:sz w:val="28"/>
          <w:szCs w:val="28"/>
          <w:shd w:val="clear" w:color="auto" w:fill="FFFFFF"/>
        </w:rPr>
      </w:pPr>
    </w:p>
    <w:p w:rsidR="0035561F" w:rsidRPr="009B5F21" w:rsidRDefault="0035561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noProof/>
          <w:color w:val="000000" w:themeColor="text1"/>
          <w:sz w:val="28"/>
          <w:szCs w:val="28"/>
          <w:shd w:val="clear" w:color="auto" w:fill="FFFFFF"/>
        </w:rPr>
        <w:lastRenderedPageBreak/>
        <w:drawing>
          <wp:inline distT="0" distB="0" distL="0" distR="0" wp14:anchorId="680D55C1" wp14:editId="4D3CE814">
            <wp:extent cx="5943600" cy="2999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9105"/>
                    </a:xfrm>
                    <a:prstGeom prst="rect">
                      <a:avLst/>
                    </a:prstGeom>
                  </pic:spPr>
                </pic:pic>
              </a:graphicData>
            </a:graphic>
          </wp:inline>
        </w:drawing>
      </w:r>
    </w:p>
    <w:p w:rsidR="00720F60" w:rsidRPr="009B5F21" w:rsidRDefault="00720F60" w:rsidP="009B5F21">
      <w:pPr>
        <w:jc w:val="both"/>
        <w:rPr>
          <w:rFonts w:ascii="Times New Roman" w:hAnsi="Times New Roman" w:cs="Times New Roman"/>
          <w:color w:val="000000" w:themeColor="text1"/>
          <w:sz w:val="28"/>
          <w:szCs w:val="28"/>
          <w:shd w:val="clear" w:color="auto" w:fill="FFFFFF"/>
        </w:rPr>
      </w:pPr>
    </w:p>
    <w:p w:rsidR="000E69F2" w:rsidRPr="009B5F21" w:rsidRDefault="000E69F2"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Pseudo Code:</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MST_PRIM (G, w, v)</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1. Q </w:t>
      </w:r>
      <w:proofErr w:type="gramStart"/>
      <w:r w:rsidRPr="009B5F21">
        <w:rPr>
          <w:rFonts w:ascii="Times New Roman" w:hAnsi="Times New Roman" w:cs="Times New Roman"/>
          <w:color w:val="000000"/>
          <w:sz w:val="28"/>
          <w:szCs w:val="28"/>
        </w:rPr>
        <w:t>V[</w:t>
      </w:r>
      <w:proofErr w:type="gramEnd"/>
      <w:r w:rsidRPr="009B5F21">
        <w:rPr>
          <w:rFonts w:ascii="Times New Roman" w:hAnsi="Times New Roman" w:cs="Times New Roman"/>
          <w:color w:val="000000"/>
          <w:sz w:val="28"/>
          <w:szCs w:val="28"/>
        </w:rPr>
        <w:t>G]</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2. for each u in Q do</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3. </w:t>
      </w:r>
      <w:proofErr w:type="gramStart"/>
      <w:r w:rsidRPr="009B5F21">
        <w:rPr>
          <w:rFonts w:ascii="Times New Roman" w:hAnsi="Times New Roman" w:cs="Times New Roman"/>
          <w:color w:val="000000"/>
          <w:sz w:val="28"/>
          <w:szCs w:val="28"/>
        </w:rPr>
        <w:t>key</w:t>
      </w:r>
      <w:proofErr w:type="gramEnd"/>
      <w:r w:rsidRPr="009B5F21">
        <w:rPr>
          <w:rFonts w:ascii="Times New Roman" w:hAnsi="Times New Roman" w:cs="Times New Roman"/>
          <w:color w:val="000000"/>
          <w:sz w:val="28"/>
          <w:szCs w:val="28"/>
        </w:rPr>
        <w:t xml:space="preserve"> [u] = infinity</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4. </w:t>
      </w:r>
      <w:proofErr w:type="gramStart"/>
      <w:r w:rsidRPr="009B5F21">
        <w:rPr>
          <w:rFonts w:ascii="Times New Roman" w:hAnsi="Times New Roman" w:cs="Times New Roman"/>
          <w:color w:val="000000"/>
          <w:sz w:val="28"/>
          <w:szCs w:val="28"/>
        </w:rPr>
        <w:t>key</w:t>
      </w:r>
      <w:proofErr w:type="gramEnd"/>
      <w:r w:rsidRPr="009B5F21">
        <w:rPr>
          <w:rFonts w:ascii="Times New Roman" w:hAnsi="Times New Roman" w:cs="Times New Roman"/>
          <w:color w:val="000000"/>
          <w:sz w:val="28"/>
          <w:szCs w:val="28"/>
        </w:rPr>
        <w:t xml:space="preserve"> [r] = 0</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5. </w:t>
      </w:r>
      <w:proofErr w:type="gramStart"/>
      <w:r w:rsidRPr="009B5F21">
        <w:rPr>
          <w:rFonts w:ascii="Times New Roman" w:hAnsi="Times New Roman" w:cs="Times New Roman"/>
          <w:color w:val="000000"/>
          <w:sz w:val="28"/>
          <w:szCs w:val="28"/>
        </w:rPr>
        <w:t>pi[</w:t>
      </w:r>
      <w:proofErr w:type="gramEnd"/>
      <w:r w:rsidRPr="009B5F21">
        <w:rPr>
          <w:rFonts w:ascii="Times New Roman" w:hAnsi="Times New Roman" w:cs="Times New Roman"/>
          <w:color w:val="000000"/>
          <w:sz w:val="28"/>
          <w:szCs w:val="28"/>
        </w:rPr>
        <w:t xml:space="preserve">r]= </w:t>
      </w:r>
      <w:proofErr w:type="spellStart"/>
      <w:r w:rsidRPr="009B5F21">
        <w:rPr>
          <w:rFonts w:ascii="Times New Roman" w:hAnsi="Times New Roman" w:cs="Times New Roman"/>
          <w:color w:val="000000"/>
          <w:sz w:val="28"/>
          <w:szCs w:val="28"/>
        </w:rPr>
        <w:t>NIl</w:t>
      </w:r>
      <w:proofErr w:type="spellEnd"/>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6. </w:t>
      </w:r>
      <w:proofErr w:type="gramStart"/>
      <w:r w:rsidRPr="009B5F21">
        <w:rPr>
          <w:rFonts w:ascii="Times New Roman" w:hAnsi="Times New Roman" w:cs="Times New Roman"/>
          <w:color w:val="000000"/>
          <w:sz w:val="28"/>
          <w:szCs w:val="28"/>
        </w:rPr>
        <w:t>while</w:t>
      </w:r>
      <w:proofErr w:type="gramEnd"/>
      <w:r w:rsidRPr="009B5F21">
        <w:rPr>
          <w:rFonts w:ascii="Times New Roman" w:hAnsi="Times New Roman" w:cs="Times New Roman"/>
          <w:color w:val="000000"/>
          <w:sz w:val="28"/>
          <w:szCs w:val="28"/>
        </w:rPr>
        <w:t xml:space="preserve"> queue is not empty do</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7. </w:t>
      </w:r>
      <w:proofErr w:type="gramStart"/>
      <w:r w:rsidRPr="009B5F21">
        <w:rPr>
          <w:rFonts w:ascii="Times New Roman" w:hAnsi="Times New Roman" w:cs="Times New Roman"/>
          <w:color w:val="000000"/>
          <w:sz w:val="28"/>
          <w:szCs w:val="28"/>
        </w:rPr>
        <w:t>u</w:t>
      </w:r>
      <w:proofErr w:type="gramEnd"/>
      <w:r w:rsidRPr="009B5F21">
        <w:rPr>
          <w:rFonts w:ascii="Times New Roman" w:hAnsi="Times New Roman" w:cs="Times New Roman"/>
          <w:color w:val="000000"/>
          <w:sz w:val="28"/>
          <w:szCs w:val="28"/>
        </w:rPr>
        <w:t xml:space="preserve"> = EXTRACT_MIN (Q)</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8. </w:t>
      </w:r>
      <w:proofErr w:type="gramStart"/>
      <w:r w:rsidRPr="009B5F21">
        <w:rPr>
          <w:rFonts w:ascii="Times New Roman" w:hAnsi="Times New Roman" w:cs="Times New Roman"/>
          <w:color w:val="000000"/>
          <w:sz w:val="28"/>
          <w:szCs w:val="28"/>
        </w:rPr>
        <w:t>for</w:t>
      </w:r>
      <w:proofErr w:type="gramEnd"/>
      <w:r w:rsidRPr="009B5F21">
        <w:rPr>
          <w:rFonts w:ascii="Times New Roman" w:hAnsi="Times New Roman" w:cs="Times New Roman"/>
          <w:color w:val="000000"/>
          <w:sz w:val="28"/>
          <w:szCs w:val="28"/>
        </w:rPr>
        <w:t xml:space="preserve"> each v in </w:t>
      </w:r>
      <w:proofErr w:type="spellStart"/>
      <w:r w:rsidRPr="009B5F21">
        <w:rPr>
          <w:rFonts w:ascii="Times New Roman" w:hAnsi="Times New Roman" w:cs="Times New Roman"/>
          <w:color w:val="000000"/>
          <w:sz w:val="28"/>
          <w:szCs w:val="28"/>
        </w:rPr>
        <w:t>Adj</w:t>
      </w:r>
      <w:proofErr w:type="spellEnd"/>
      <w:r w:rsidRPr="009B5F21">
        <w:rPr>
          <w:rFonts w:ascii="Times New Roman" w:hAnsi="Times New Roman" w:cs="Times New Roman"/>
          <w:color w:val="000000"/>
          <w:sz w:val="28"/>
          <w:szCs w:val="28"/>
        </w:rPr>
        <w:t>[u] do</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9. </w:t>
      </w:r>
      <w:proofErr w:type="gramStart"/>
      <w:r w:rsidRPr="009B5F21">
        <w:rPr>
          <w:rFonts w:ascii="Times New Roman" w:hAnsi="Times New Roman" w:cs="Times New Roman"/>
          <w:color w:val="000000"/>
          <w:sz w:val="28"/>
          <w:szCs w:val="28"/>
        </w:rPr>
        <w:t>if</w:t>
      </w:r>
      <w:proofErr w:type="gramEnd"/>
      <w:r w:rsidRPr="009B5F21">
        <w:rPr>
          <w:rFonts w:ascii="Times New Roman" w:hAnsi="Times New Roman" w:cs="Times New Roman"/>
          <w:color w:val="000000"/>
          <w:sz w:val="28"/>
          <w:szCs w:val="28"/>
        </w:rPr>
        <w:t xml:space="preserve"> v is in Q and w(u, v) &lt; key [v]</w:t>
      </w:r>
    </w:p>
    <w:p w:rsidR="000E69F2" w:rsidRPr="009B5F21" w:rsidRDefault="000E69F2" w:rsidP="009B5F21">
      <w:pPr>
        <w:autoSpaceDE w:val="0"/>
        <w:autoSpaceDN w:val="0"/>
        <w:adjustRightInd w:val="0"/>
        <w:spacing w:after="0" w:line="240" w:lineRule="auto"/>
        <w:jc w:val="both"/>
        <w:rPr>
          <w:rFonts w:ascii="Times New Roman" w:hAnsi="Times New Roman" w:cs="Times New Roman"/>
          <w:color w:val="000000"/>
          <w:sz w:val="28"/>
          <w:szCs w:val="28"/>
        </w:rPr>
      </w:pPr>
      <w:r w:rsidRPr="009B5F21">
        <w:rPr>
          <w:rFonts w:ascii="Times New Roman" w:hAnsi="Times New Roman" w:cs="Times New Roman"/>
          <w:color w:val="000000"/>
          <w:sz w:val="28"/>
          <w:szCs w:val="28"/>
        </w:rPr>
        <w:t xml:space="preserve">10. </w:t>
      </w:r>
      <w:proofErr w:type="gramStart"/>
      <w:r w:rsidRPr="009B5F21">
        <w:rPr>
          <w:rFonts w:ascii="Times New Roman" w:hAnsi="Times New Roman" w:cs="Times New Roman"/>
          <w:color w:val="000000"/>
          <w:sz w:val="28"/>
          <w:szCs w:val="28"/>
        </w:rPr>
        <w:t>then</w:t>
      </w:r>
      <w:proofErr w:type="gramEnd"/>
      <w:r w:rsidRPr="009B5F21">
        <w:rPr>
          <w:rFonts w:ascii="Times New Roman" w:hAnsi="Times New Roman" w:cs="Times New Roman"/>
          <w:color w:val="000000"/>
          <w:sz w:val="28"/>
          <w:szCs w:val="28"/>
        </w:rPr>
        <w:t xml:space="preserve"> pi[v] = w(u, v)</w:t>
      </w:r>
    </w:p>
    <w:p w:rsidR="009F004A" w:rsidRPr="009B5F21" w:rsidRDefault="000E69F2"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A"/>
          <w:sz w:val="28"/>
          <w:szCs w:val="28"/>
        </w:rPr>
        <w:t xml:space="preserve">11. </w:t>
      </w:r>
      <w:proofErr w:type="gramStart"/>
      <w:r w:rsidRPr="009B5F21">
        <w:rPr>
          <w:rFonts w:ascii="Times New Roman" w:hAnsi="Times New Roman" w:cs="Times New Roman"/>
          <w:color w:val="00000A"/>
          <w:sz w:val="28"/>
          <w:szCs w:val="28"/>
        </w:rPr>
        <w:t>key</w:t>
      </w:r>
      <w:proofErr w:type="gramEnd"/>
      <w:r w:rsidRPr="009B5F21">
        <w:rPr>
          <w:rFonts w:ascii="Times New Roman" w:hAnsi="Times New Roman" w:cs="Times New Roman"/>
          <w:color w:val="00000A"/>
          <w:sz w:val="28"/>
          <w:szCs w:val="28"/>
        </w:rPr>
        <w:t xml:space="preserve"> [v] = w(u, v)</w:t>
      </w:r>
    </w:p>
    <w:p w:rsidR="009F004A" w:rsidRPr="009B5F21" w:rsidRDefault="009F004A" w:rsidP="009B5F21">
      <w:pPr>
        <w:jc w:val="both"/>
        <w:rPr>
          <w:rFonts w:ascii="Times New Roman" w:hAnsi="Times New Roman" w:cs="Times New Roman"/>
          <w:color w:val="000000" w:themeColor="text1"/>
          <w:sz w:val="28"/>
          <w:szCs w:val="28"/>
          <w:shd w:val="clear" w:color="auto" w:fill="FFFFFF"/>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sz w:val="28"/>
          <w:szCs w:val="28"/>
        </w:rPr>
      </w:pPr>
    </w:p>
    <w:p w:rsidR="006C03B7" w:rsidRPr="009B5F21" w:rsidRDefault="006C03B7" w:rsidP="009B5F21">
      <w:pPr>
        <w:autoSpaceDE w:val="0"/>
        <w:autoSpaceDN w:val="0"/>
        <w:adjustRightInd w:val="0"/>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lastRenderedPageBreak/>
        <w:t>10. Write Java programs to</w:t>
      </w:r>
    </w:p>
    <w:p w:rsidR="006C03B7" w:rsidRPr="009B5F21" w:rsidRDefault="006C03B7" w:rsidP="009B5F21">
      <w:pPr>
        <w:autoSpaceDE w:val="0"/>
        <w:autoSpaceDN w:val="0"/>
        <w:adjustRightInd w:val="0"/>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 xml:space="preserve">(a) Implement All-Pairs Shortest Paths problem using </w:t>
      </w:r>
      <w:r w:rsidRPr="009B5F21">
        <w:rPr>
          <w:rFonts w:ascii="Times New Roman" w:hAnsi="Times New Roman" w:cs="Times New Roman"/>
          <w:b/>
          <w:bCs/>
          <w:sz w:val="28"/>
          <w:szCs w:val="28"/>
        </w:rPr>
        <w:t>Floyd's algorithm</w:t>
      </w:r>
      <w:r w:rsidRPr="009B5F21">
        <w:rPr>
          <w:rFonts w:ascii="Times New Roman" w:hAnsi="Times New Roman" w:cs="Times New Roman"/>
          <w:sz w:val="28"/>
          <w:szCs w:val="28"/>
        </w:rPr>
        <w:t>.</w:t>
      </w:r>
    </w:p>
    <w:p w:rsidR="006C03B7" w:rsidRPr="009B5F21" w:rsidRDefault="006C03B7" w:rsidP="009B5F21">
      <w:pPr>
        <w:jc w:val="both"/>
        <w:rPr>
          <w:rFonts w:ascii="Times New Roman" w:hAnsi="Times New Roman" w:cs="Times New Roman"/>
          <w:sz w:val="28"/>
          <w:szCs w:val="28"/>
        </w:rPr>
      </w:pPr>
      <w:r w:rsidRPr="009B5F21">
        <w:rPr>
          <w:rFonts w:ascii="Times New Roman" w:hAnsi="Times New Roman" w:cs="Times New Roman"/>
          <w:sz w:val="28"/>
          <w:szCs w:val="28"/>
        </w:rPr>
        <w:t xml:space="preserve">(b) Implement </w:t>
      </w:r>
      <w:r w:rsidRPr="009B5F21">
        <w:rPr>
          <w:rFonts w:ascii="Times New Roman" w:hAnsi="Times New Roman" w:cs="Times New Roman"/>
          <w:b/>
          <w:bCs/>
          <w:sz w:val="28"/>
          <w:szCs w:val="28"/>
        </w:rPr>
        <w:t xml:space="preserve">Travelling Sales Person problem </w:t>
      </w:r>
      <w:r w:rsidRPr="009B5F21">
        <w:rPr>
          <w:rFonts w:ascii="Times New Roman" w:hAnsi="Times New Roman" w:cs="Times New Roman"/>
          <w:sz w:val="28"/>
          <w:szCs w:val="28"/>
        </w:rPr>
        <w:t>using Dynamic programming.</w:t>
      </w:r>
    </w:p>
    <w:p w:rsidR="006C03B7" w:rsidRPr="009B5F21" w:rsidRDefault="006C03B7" w:rsidP="009B5F21">
      <w:pPr>
        <w:jc w:val="both"/>
        <w:rPr>
          <w:rFonts w:ascii="Times New Roman" w:hAnsi="Times New Roman" w:cs="Times New Roman"/>
          <w:sz w:val="28"/>
          <w:szCs w:val="28"/>
        </w:rPr>
      </w:pPr>
    </w:p>
    <w:p w:rsidR="006C03B7" w:rsidRPr="009B5F21" w:rsidRDefault="006C03B7" w:rsidP="009B5F21">
      <w:pPr>
        <w:jc w:val="both"/>
        <w:rPr>
          <w:rFonts w:ascii="Times New Roman" w:hAnsi="Times New Roman" w:cs="Times New Roman"/>
          <w:b/>
          <w:sz w:val="28"/>
          <w:szCs w:val="28"/>
        </w:rPr>
      </w:pPr>
      <w:r w:rsidRPr="009B5F21">
        <w:rPr>
          <w:rFonts w:ascii="Times New Roman" w:hAnsi="Times New Roman" w:cs="Times New Roman"/>
          <w:b/>
          <w:sz w:val="28"/>
          <w:szCs w:val="28"/>
        </w:rPr>
        <w:t>All Pairs Shortest Path Problem:</w:t>
      </w:r>
    </w:p>
    <w:p w:rsidR="006C03B7" w:rsidRPr="009B5F21" w:rsidRDefault="006C03B7" w:rsidP="009B5F21">
      <w:pPr>
        <w:jc w:val="both"/>
        <w:rPr>
          <w:rFonts w:ascii="Times New Roman" w:hAnsi="Times New Roman" w:cs="Times New Roman"/>
          <w:b/>
          <w:bCs/>
          <w:sz w:val="28"/>
          <w:szCs w:val="28"/>
        </w:rPr>
      </w:pPr>
      <w:r w:rsidRPr="009B5F21">
        <w:rPr>
          <w:rFonts w:ascii="Times New Roman" w:hAnsi="Times New Roman" w:cs="Times New Roman"/>
          <w:b/>
          <w:bCs/>
          <w:sz w:val="28"/>
          <w:szCs w:val="28"/>
        </w:rPr>
        <w:t>“The all pair shortest path algorithm is used to find all pair shortest path problem from a given weighted graph. As a result of this algorithm, it will generate a matrix, which will represent the minimum distance from any node to all other nodes in the graph”</w:t>
      </w:r>
    </w:p>
    <w:p w:rsidR="006C03B7" w:rsidRPr="009B5F21" w:rsidRDefault="006C03B7" w:rsidP="009B5F21">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p>
    <w:p w:rsidR="006C03B7" w:rsidRPr="009B5F21" w:rsidRDefault="006C03B7" w:rsidP="009B5F21">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9B5F21">
        <w:rPr>
          <w:rFonts w:ascii="Times New Roman" w:eastAsia="Times New Roman" w:hAnsi="Times New Roman" w:cs="Times New Roman"/>
          <w:noProof/>
          <w:color w:val="333333"/>
          <w:sz w:val="28"/>
          <w:szCs w:val="28"/>
        </w:rPr>
        <w:drawing>
          <wp:inline distT="0" distB="0" distL="0" distR="0" wp14:anchorId="74CE02E2" wp14:editId="1E518773">
            <wp:extent cx="5934075" cy="1741170"/>
            <wp:effectExtent l="19050" t="0" r="9525"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934075" cy="1741170"/>
                    </a:xfrm>
                    <a:prstGeom prst="rect">
                      <a:avLst/>
                    </a:prstGeom>
                    <a:noFill/>
                    <a:ln w="9525">
                      <a:noFill/>
                      <a:miter lim="800000"/>
                      <a:headEnd/>
                      <a:tailEnd/>
                    </a:ln>
                  </pic:spPr>
                </pic:pic>
              </a:graphicData>
            </a:graphic>
          </wp:inline>
        </w:drawing>
      </w:r>
    </w:p>
    <w:p w:rsidR="006C03B7" w:rsidRPr="009B5F21" w:rsidRDefault="006C03B7" w:rsidP="009B5F21">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p>
    <w:p w:rsidR="006C03B7" w:rsidRPr="009B5F21" w:rsidRDefault="006C03B7" w:rsidP="009B5F21">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p>
    <w:p w:rsidR="006C03B7" w:rsidRPr="009B5F21" w:rsidRDefault="006C03B7" w:rsidP="009B5F21">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9B5F21">
        <w:rPr>
          <w:rFonts w:ascii="Times New Roman" w:eastAsia="Times New Roman" w:hAnsi="Times New Roman" w:cs="Times New Roman"/>
          <w:noProof/>
          <w:color w:val="333333"/>
          <w:sz w:val="28"/>
          <w:szCs w:val="28"/>
        </w:rPr>
        <w:drawing>
          <wp:inline distT="0" distB="0" distL="0" distR="0" wp14:anchorId="38C5F742" wp14:editId="1DAB6676">
            <wp:extent cx="5943600" cy="995494"/>
            <wp:effectExtent l="19050" t="0" r="0" b="0"/>
            <wp:docPr id="40"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9"/>
                    <a:srcRect/>
                    <a:stretch>
                      <a:fillRect/>
                    </a:stretch>
                  </pic:blipFill>
                  <pic:spPr bwMode="auto">
                    <a:xfrm>
                      <a:off x="0" y="0"/>
                      <a:ext cx="5943600" cy="995494"/>
                    </a:xfrm>
                    <a:prstGeom prst="rect">
                      <a:avLst/>
                    </a:prstGeom>
                    <a:noFill/>
                    <a:ln w="9525">
                      <a:noFill/>
                      <a:miter lim="800000"/>
                      <a:headEnd/>
                      <a:tailEnd/>
                    </a:ln>
                  </pic:spPr>
                </pic:pic>
              </a:graphicData>
            </a:graphic>
          </wp:inline>
        </w:drawing>
      </w:r>
    </w:p>
    <w:p w:rsidR="006C03B7" w:rsidRPr="009B5F21" w:rsidRDefault="006C03B7" w:rsidP="009B5F21">
      <w:pPr>
        <w:shd w:val="clear" w:color="auto" w:fill="FFFFFF"/>
        <w:spacing w:before="120" w:after="48" w:line="240" w:lineRule="auto"/>
        <w:jc w:val="both"/>
        <w:textAlignment w:val="baseline"/>
        <w:outlineLvl w:val="2"/>
        <w:rPr>
          <w:rFonts w:ascii="Times New Roman" w:eastAsia="Times New Roman" w:hAnsi="Times New Roman" w:cs="Times New Roman"/>
          <w:b/>
          <w:bCs/>
          <w:color w:val="090A0B"/>
          <w:sz w:val="28"/>
          <w:szCs w:val="28"/>
        </w:rPr>
      </w:pPr>
    </w:p>
    <w:p w:rsidR="006C03B7" w:rsidRPr="009B5F21" w:rsidRDefault="006C03B7" w:rsidP="009B5F21">
      <w:pPr>
        <w:shd w:val="clear" w:color="auto" w:fill="FFFFFF"/>
        <w:spacing w:before="120" w:after="48" w:line="240" w:lineRule="auto"/>
        <w:jc w:val="both"/>
        <w:textAlignment w:val="baseline"/>
        <w:outlineLvl w:val="2"/>
        <w:rPr>
          <w:rFonts w:ascii="Times New Roman" w:eastAsia="Times New Roman" w:hAnsi="Times New Roman" w:cs="Times New Roman"/>
          <w:b/>
          <w:bCs/>
          <w:color w:val="090A0B"/>
          <w:sz w:val="28"/>
          <w:szCs w:val="28"/>
        </w:rPr>
      </w:pPr>
      <w:r w:rsidRPr="009B5F21">
        <w:rPr>
          <w:rFonts w:ascii="Times New Roman" w:eastAsia="Times New Roman" w:hAnsi="Times New Roman" w:cs="Times New Roman"/>
          <w:b/>
          <w:bCs/>
          <w:noProof/>
          <w:color w:val="090A0B"/>
          <w:sz w:val="28"/>
          <w:szCs w:val="28"/>
        </w:rPr>
        <w:lastRenderedPageBreak/>
        <w:drawing>
          <wp:inline distT="0" distB="0" distL="0" distR="0" wp14:anchorId="53867B48" wp14:editId="69345EC2">
            <wp:extent cx="5943600" cy="2353945"/>
            <wp:effectExtent l="1905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srcRect/>
                    <a:stretch>
                      <a:fillRect/>
                    </a:stretch>
                  </pic:blipFill>
                  <pic:spPr bwMode="auto">
                    <a:xfrm>
                      <a:off x="0" y="0"/>
                      <a:ext cx="5943600" cy="2353945"/>
                    </a:xfrm>
                    <a:prstGeom prst="rect">
                      <a:avLst/>
                    </a:prstGeom>
                    <a:noFill/>
                    <a:ln w="9525">
                      <a:noFill/>
                      <a:miter lim="800000"/>
                      <a:headEnd/>
                      <a:tailEnd/>
                    </a:ln>
                  </pic:spPr>
                </pic:pic>
              </a:graphicData>
            </a:graphic>
          </wp:inline>
        </w:drawing>
      </w:r>
    </w:p>
    <w:p w:rsidR="006C03B7" w:rsidRPr="009B5F21" w:rsidRDefault="006C03B7" w:rsidP="009B5F21">
      <w:pPr>
        <w:shd w:val="clear" w:color="auto" w:fill="FFFFFF"/>
        <w:spacing w:before="120" w:after="48" w:line="240" w:lineRule="auto"/>
        <w:jc w:val="both"/>
        <w:textAlignment w:val="baseline"/>
        <w:outlineLvl w:val="2"/>
        <w:rPr>
          <w:rFonts w:ascii="Times New Roman" w:eastAsia="Times New Roman" w:hAnsi="Times New Roman" w:cs="Times New Roman"/>
          <w:b/>
          <w:bCs/>
          <w:color w:val="090A0B"/>
          <w:sz w:val="28"/>
          <w:szCs w:val="28"/>
        </w:rPr>
      </w:pPr>
    </w:p>
    <w:p w:rsidR="006C03B7" w:rsidRPr="009B5F21" w:rsidRDefault="006C03B7" w:rsidP="009B5F21">
      <w:pPr>
        <w:shd w:val="clear" w:color="auto" w:fill="FFFFFF"/>
        <w:spacing w:before="120" w:after="48" w:line="240" w:lineRule="auto"/>
        <w:jc w:val="both"/>
        <w:textAlignment w:val="baseline"/>
        <w:outlineLvl w:val="2"/>
        <w:rPr>
          <w:rFonts w:ascii="Times New Roman" w:eastAsia="Times New Roman" w:hAnsi="Times New Roman" w:cs="Times New Roman"/>
          <w:b/>
          <w:bCs/>
          <w:color w:val="090A0B"/>
          <w:sz w:val="28"/>
          <w:szCs w:val="28"/>
        </w:rPr>
      </w:pPr>
      <w:r w:rsidRPr="009B5F21">
        <w:rPr>
          <w:rFonts w:ascii="Times New Roman" w:eastAsia="Times New Roman" w:hAnsi="Times New Roman" w:cs="Times New Roman"/>
          <w:b/>
          <w:bCs/>
          <w:color w:val="090A0B"/>
          <w:sz w:val="28"/>
          <w:szCs w:val="28"/>
        </w:rPr>
        <w:t>Complexity</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303030"/>
          <w:sz w:val="28"/>
          <w:szCs w:val="28"/>
          <w:shd w:val="clear" w:color="auto" w:fill="FFFFFF"/>
        </w:rPr>
        <w:t xml:space="preserve">The asymptotic complexity of </w:t>
      </w:r>
      <w:proofErr w:type="gramStart"/>
      <w:r w:rsidRPr="009B5F21">
        <w:rPr>
          <w:rFonts w:ascii="Times New Roman" w:hAnsi="Times New Roman" w:cs="Times New Roman"/>
          <w:color w:val="303030"/>
          <w:sz w:val="28"/>
          <w:szCs w:val="28"/>
          <w:shd w:val="clear" w:color="auto" w:fill="FFFFFF"/>
        </w:rPr>
        <w:t>Floyd  algorithm</w:t>
      </w:r>
      <w:proofErr w:type="gramEnd"/>
      <w:r w:rsidRPr="009B5F21">
        <w:rPr>
          <w:rFonts w:ascii="Times New Roman" w:hAnsi="Times New Roman" w:cs="Times New Roman"/>
          <w:color w:val="303030"/>
          <w:sz w:val="28"/>
          <w:szCs w:val="28"/>
          <w:shd w:val="clear" w:color="auto" w:fill="FFFFFF"/>
        </w:rPr>
        <w:t xml:space="preserve"> is O(n</w:t>
      </w:r>
      <w:r w:rsidRPr="009B5F21">
        <w:rPr>
          <w:rFonts w:ascii="Times New Roman" w:hAnsi="Times New Roman" w:cs="Times New Roman"/>
          <w:color w:val="303030"/>
          <w:sz w:val="28"/>
          <w:szCs w:val="28"/>
          <w:shd w:val="clear" w:color="auto" w:fill="FFFFFF"/>
          <w:vertAlign w:val="superscript"/>
        </w:rPr>
        <w:t>3</w:t>
      </w:r>
      <w:r w:rsidRPr="009B5F21">
        <w:rPr>
          <w:rFonts w:ascii="Times New Roman" w:hAnsi="Times New Roman" w:cs="Times New Roman"/>
          <w:color w:val="303030"/>
          <w:sz w:val="28"/>
          <w:szCs w:val="28"/>
          <w:shd w:val="clear" w:color="auto" w:fill="FFFFFF"/>
        </w:rPr>
        <w:t>).</w:t>
      </w:r>
    </w:p>
    <w:p w:rsidR="006C03B7" w:rsidRPr="009B5F21" w:rsidRDefault="006C03B7" w:rsidP="009B5F21">
      <w:pPr>
        <w:jc w:val="both"/>
        <w:rPr>
          <w:rFonts w:ascii="Times New Roman" w:hAnsi="Times New Roman" w:cs="Times New Roman"/>
          <w:color w:val="00000A"/>
          <w:sz w:val="28"/>
          <w:szCs w:val="28"/>
        </w:rPr>
      </w:pPr>
    </w:p>
    <w:p w:rsidR="006C03B7" w:rsidRPr="009B5F21" w:rsidRDefault="006C03B7" w:rsidP="009B5F21">
      <w:pPr>
        <w:jc w:val="both"/>
        <w:rPr>
          <w:rFonts w:ascii="Times New Roman" w:hAnsi="Times New Roman" w:cs="Times New Roman"/>
          <w:b/>
          <w:color w:val="00000A"/>
          <w:sz w:val="28"/>
          <w:szCs w:val="28"/>
        </w:rPr>
      </w:pPr>
      <w:r w:rsidRPr="009B5F21">
        <w:rPr>
          <w:rFonts w:ascii="Times New Roman" w:hAnsi="Times New Roman" w:cs="Times New Roman"/>
          <w:b/>
          <w:color w:val="00000A"/>
          <w:sz w:val="28"/>
          <w:szCs w:val="28"/>
        </w:rPr>
        <w:t>Problem:</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19241E02" wp14:editId="199FEAED">
            <wp:extent cx="2227580" cy="1741170"/>
            <wp:effectExtent l="19050" t="0" r="127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227580" cy="1741170"/>
                    </a:xfrm>
                    <a:prstGeom prst="rect">
                      <a:avLst/>
                    </a:prstGeom>
                    <a:noFill/>
                    <a:ln w="9525">
                      <a:noFill/>
                      <a:miter lim="800000"/>
                      <a:headEnd/>
                      <a:tailEnd/>
                    </a:ln>
                  </pic:spPr>
                </pic:pic>
              </a:graphicData>
            </a:graphic>
          </wp:inline>
        </w:drawing>
      </w:r>
    </w:p>
    <w:p w:rsidR="006C03B7" w:rsidRPr="009B5F21" w:rsidRDefault="006C03B7" w:rsidP="009B5F21">
      <w:pPr>
        <w:spacing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Initial Distance matrix of the given </w:t>
      </w:r>
      <w:proofErr w:type="gramStart"/>
      <w:r w:rsidRPr="009B5F21">
        <w:rPr>
          <w:rFonts w:ascii="Times New Roman" w:hAnsi="Times New Roman" w:cs="Times New Roman"/>
          <w:color w:val="00000A"/>
          <w:sz w:val="28"/>
          <w:szCs w:val="28"/>
        </w:rPr>
        <w:t>graph(</w:t>
      </w:r>
      <w:proofErr w:type="gramEnd"/>
      <w:r w:rsidRPr="009B5F21">
        <w:rPr>
          <w:rFonts w:ascii="Times New Roman" w:hAnsi="Times New Roman" w:cs="Times New Roman"/>
          <w:color w:val="00000A"/>
          <w:sz w:val="28"/>
          <w:szCs w:val="28"/>
        </w:rPr>
        <w:t>Initial Matrix)</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Step1:</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2704426B" wp14:editId="6974BED0">
            <wp:extent cx="2850515" cy="1362075"/>
            <wp:effectExtent l="19050" t="0" r="6985"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2850515" cy="1362075"/>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Step2: Consider 1</w:t>
      </w:r>
      <w:r w:rsidRPr="009B5F21">
        <w:rPr>
          <w:rFonts w:ascii="Times New Roman" w:hAnsi="Times New Roman" w:cs="Times New Roman"/>
          <w:color w:val="00000A"/>
          <w:sz w:val="28"/>
          <w:szCs w:val="28"/>
          <w:vertAlign w:val="superscript"/>
        </w:rPr>
        <w:t>st</w:t>
      </w:r>
      <w:r w:rsidRPr="009B5F21">
        <w:rPr>
          <w:rFonts w:ascii="Times New Roman" w:hAnsi="Times New Roman" w:cs="Times New Roman"/>
          <w:color w:val="00000A"/>
          <w:sz w:val="28"/>
          <w:szCs w:val="28"/>
        </w:rPr>
        <w:t xml:space="preserve"> row and 1</w:t>
      </w:r>
      <w:r w:rsidRPr="009B5F21">
        <w:rPr>
          <w:rFonts w:ascii="Times New Roman" w:hAnsi="Times New Roman" w:cs="Times New Roman"/>
          <w:color w:val="00000A"/>
          <w:sz w:val="28"/>
          <w:szCs w:val="28"/>
          <w:vertAlign w:val="superscript"/>
        </w:rPr>
        <w:t>st</w:t>
      </w:r>
      <w:r w:rsidRPr="009B5F21">
        <w:rPr>
          <w:rFonts w:ascii="Times New Roman" w:hAnsi="Times New Roman" w:cs="Times New Roman"/>
          <w:color w:val="00000A"/>
          <w:sz w:val="28"/>
          <w:szCs w:val="28"/>
        </w:rPr>
        <w:t xml:space="preserve"> column</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lastRenderedPageBreak/>
        <w:drawing>
          <wp:inline distT="0" distB="0" distL="0" distR="0" wp14:anchorId="3EC91764" wp14:editId="43932B66">
            <wp:extent cx="5943600" cy="2461260"/>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943600" cy="2461260"/>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7FF4BA3F" wp14:editId="6A9A0D0D">
            <wp:extent cx="1780567" cy="913275"/>
            <wp:effectExtent l="1905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a:stretch>
                      <a:fillRect/>
                    </a:stretch>
                  </pic:blipFill>
                  <pic:spPr bwMode="auto">
                    <a:xfrm>
                      <a:off x="0" y="0"/>
                      <a:ext cx="1780832" cy="913411"/>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Step3</w:t>
      </w:r>
      <w:proofErr w:type="gramStart"/>
      <w:r w:rsidRPr="009B5F21">
        <w:rPr>
          <w:rFonts w:ascii="Times New Roman" w:hAnsi="Times New Roman" w:cs="Times New Roman"/>
          <w:color w:val="00000A"/>
          <w:sz w:val="28"/>
          <w:szCs w:val="28"/>
        </w:rPr>
        <w:t>:Consider</w:t>
      </w:r>
      <w:proofErr w:type="gramEnd"/>
      <w:r w:rsidRPr="009B5F21">
        <w:rPr>
          <w:rFonts w:ascii="Times New Roman" w:hAnsi="Times New Roman" w:cs="Times New Roman"/>
          <w:color w:val="00000A"/>
          <w:sz w:val="28"/>
          <w:szCs w:val="28"/>
        </w:rPr>
        <w:t xml:space="preserve"> Row 2 and Column 2</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32F3A9D4" wp14:editId="48C6F864">
            <wp:extent cx="5934075" cy="2364105"/>
            <wp:effectExtent l="19050" t="0" r="952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a:stretch>
                      <a:fillRect/>
                    </a:stretch>
                  </pic:blipFill>
                  <pic:spPr bwMode="auto">
                    <a:xfrm>
                      <a:off x="0" y="0"/>
                      <a:ext cx="5934075" cy="2364105"/>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1433EE05" wp14:editId="273EF98E">
            <wp:extent cx="2140490" cy="1093112"/>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2140811" cy="1093276"/>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Step4: Consider Row3 and Column3</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35F877DB" wp14:editId="181ADA0A">
            <wp:extent cx="5943600" cy="2353945"/>
            <wp:effectExtent l="19050" t="0" r="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srcRect/>
                    <a:stretch>
                      <a:fillRect/>
                    </a:stretch>
                  </pic:blipFill>
                  <pic:spPr bwMode="auto">
                    <a:xfrm>
                      <a:off x="0" y="0"/>
                      <a:ext cx="5943600" cy="2353945"/>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592B5E10" wp14:editId="6FC480FF">
            <wp:extent cx="1907027" cy="924532"/>
            <wp:effectExtent l="19050" t="0" r="0" b="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srcRect/>
                    <a:stretch>
                      <a:fillRect/>
                    </a:stretch>
                  </pic:blipFill>
                  <pic:spPr bwMode="auto">
                    <a:xfrm>
                      <a:off x="0" y="0"/>
                      <a:ext cx="1909760" cy="925857"/>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p>
    <w:p w:rsidR="006C03B7" w:rsidRPr="009B5F21" w:rsidRDefault="006C03B7" w:rsidP="009B5F21">
      <w:pPr>
        <w:jc w:val="both"/>
        <w:rPr>
          <w:rFonts w:ascii="Times New Roman" w:hAnsi="Times New Roman" w:cs="Times New Roman"/>
          <w:color w:val="00000A"/>
          <w:sz w:val="28"/>
          <w:szCs w:val="28"/>
        </w:rPr>
      </w:pP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inline distT="0" distB="0" distL="0" distR="0" wp14:anchorId="6095BA22" wp14:editId="6B12A229">
            <wp:extent cx="1848485" cy="1702435"/>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1848485" cy="1702435"/>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Initial Distances</w:t>
      </w:r>
      <w:r w:rsidRPr="009B5F21">
        <w:rPr>
          <w:rFonts w:ascii="Times New Roman" w:hAnsi="Times New Roman" w:cs="Times New Roman"/>
          <w:noProof/>
          <w:color w:val="00000A"/>
          <w:sz w:val="28"/>
          <w:szCs w:val="28"/>
        </w:rPr>
        <w:drawing>
          <wp:inline distT="0" distB="0" distL="0" distR="0" wp14:anchorId="44E3E9BE" wp14:editId="768AF8C2">
            <wp:extent cx="1916430" cy="1293495"/>
            <wp:effectExtent l="19050" t="0" r="7620"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1916430" cy="1293495"/>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lastRenderedPageBreak/>
        <w:t>Final Distances</w:t>
      </w:r>
      <w:r w:rsidRPr="009B5F21">
        <w:rPr>
          <w:rFonts w:ascii="Times New Roman" w:hAnsi="Times New Roman" w:cs="Times New Roman"/>
          <w:noProof/>
          <w:color w:val="00000A"/>
          <w:sz w:val="28"/>
          <w:szCs w:val="28"/>
        </w:rPr>
        <w:drawing>
          <wp:inline distT="0" distB="0" distL="0" distR="0" wp14:anchorId="4C762968" wp14:editId="6C1F493B">
            <wp:extent cx="2004060" cy="1303655"/>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2004060" cy="1303655"/>
                    </a:xfrm>
                    <a:prstGeom prst="rect">
                      <a:avLst/>
                    </a:prstGeom>
                    <a:noFill/>
                    <a:ln w="9525">
                      <a:noFill/>
                      <a:miter lim="800000"/>
                      <a:headEnd/>
                      <a:tailEnd/>
                    </a:ln>
                  </pic:spPr>
                </pic:pic>
              </a:graphicData>
            </a:graphic>
          </wp:inline>
        </w:drawing>
      </w:r>
    </w:p>
    <w:p w:rsidR="006C03B7" w:rsidRPr="009B5F21" w:rsidRDefault="006C03B7" w:rsidP="009B5F21">
      <w:pPr>
        <w:jc w:val="both"/>
        <w:rPr>
          <w:rFonts w:ascii="Times New Roman" w:hAnsi="Times New Roman" w:cs="Times New Roman"/>
          <w:color w:val="00000A"/>
          <w:sz w:val="28"/>
          <w:szCs w:val="28"/>
        </w:rPr>
      </w:pPr>
    </w:p>
    <w:p w:rsidR="006C03B7" w:rsidRPr="009B5F21" w:rsidRDefault="006C03B7" w:rsidP="009B5F21">
      <w:pPr>
        <w:jc w:val="both"/>
        <w:rPr>
          <w:rFonts w:ascii="Times New Roman" w:hAnsi="Times New Roman" w:cs="Times New Roman"/>
          <w:b/>
          <w:color w:val="00000A"/>
          <w:sz w:val="28"/>
          <w:szCs w:val="28"/>
        </w:rPr>
      </w:pPr>
      <w:r w:rsidRPr="009B5F21">
        <w:rPr>
          <w:rFonts w:ascii="Times New Roman" w:hAnsi="Times New Roman" w:cs="Times New Roman"/>
          <w:b/>
          <w:color w:val="00000A"/>
          <w:sz w:val="28"/>
          <w:szCs w:val="28"/>
        </w:rPr>
        <w:t>Algorithm:</w:t>
      </w:r>
    </w:p>
    <w:p w:rsidR="006C03B7" w:rsidRPr="009B5F21" w:rsidRDefault="006C03B7" w:rsidP="009B5F21">
      <w:pPr>
        <w:jc w:val="both"/>
        <w:rPr>
          <w:rFonts w:ascii="Times New Roman" w:hAnsi="Times New Roman" w:cs="Times New Roman"/>
          <w:color w:val="00000A"/>
          <w:sz w:val="28"/>
          <w:szCs w:val="28"/>
        </w:rPr>
      </w:pPr>
      <w:r w:rsidRPr="009B5F21">
        <w:rPr>
          <w:rFonts w:ascii="Times New Roman" w:hAnsi="Times New Roman" w:cs="Times New Roman"/>
          <w:noProof/>
          <w:color w:val="00000A"/>
          <w:sz w:val="28"/>
          <w:szCs w:val="28"/>
        </w:rPr>
        <w:drawing>
          <wp:anchor distT="0" distB="0" distL="114300" distR="114300" simplePos="0" relativeHeight="251659264" behindDoc="0" locked="0" layoutInCell="1" allowOverlap="1" wp14:anchorId="07493D18" wp14:editId="1FB9817C">
            <wp:simplePos x="0" y="0"/>
            <wp:positionH relativeFrom="margin">
              <wp:align>right</wp:align>
            </wp:positionH>
            <wp:positionV relativeFrom="paragraph">
              <wp:posOffset>457200</wp:posOffset>
            </wp:positionV>
            <wp:extent cx="5720080" cy="4591050"/>
            <wp:effectExtent l="19050" t="0" r="0" b="0"/>
            <wp:wrapSquare wrapText="bothSides"/>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4591050"/>
                    </a:xfrm>
                    <a:prstGeom prst="rect">
                      <a:avLst/>
                    </a:prstGeom>
                    <a:noFill/>
                    <a:ln>
                      <a:noFill/>
                    </a:ln>
                  </pic:spPr>
                </pic:pic>
              </a:graphicData>
            </a:graphic>
          </wp:anchor>
        </w:drawing>
      </w:r>
    </w:p>
    <w:p w:rsidR="006C03B7" w:rsidRPr="009B5F21" w:rsidRDefault="006C03B7" w:rsidP="009B5F21">
      <w:pPr>
        <w:jc w:val="both"/>
        <w:rPr>
          <w:rFonts w:ascii="Times New Roman" w:hAnsi="Times New Roman" w:cs="Times New Roman"/>
          <w:b/>
          <w:sz w:val="28"/>
          <w:szCs w:val="28"/>
        </w:rPr>
      </w:pPr>
    </w:p>
    <w:p w:rsidR="006C03B7" w:rsidRPr="009B5F21" w:rsidRDefault="006C03B7" w:rsidP="009B5F21">
      <w:pPr>
        <w:jc w:val="both"/>
        <w:rPr>
          <w:rFonts w:ascii="Times New Roman" w:hAnsi="Times New Roman" w:cs="Times New Roman"/>
          <w:b/>
          <w:sz w:val="28"/>
          <w:szCs w:val="28"/>
        </w:rPr>
      </w:pPr>
    </w:p>
    <w:p w:rsidR="006C03B7" w:rsidRPr="009B5F21" w:rsidRDefault="006C03B7" w:rsidP="009B5F21">
      <w:pPr>
        <w:jc w:val="both"/>
        <w:rPr>
          <w:rFonts w:ascii="Times New Roman" w:hAnsi="Times New Roman" w:cs="Times New Roman"/>
          <w:b/>
          <w:sz w:val="28"/>
          <w:szCs w:val="28"/>
        </w:rPr>
      </w:pPr>
      <w:r w:rsidRPr="009B5F21">
        <w:rPr>
          <w:rFonts w:ascii="Times New Roman" w:hAnsi="Times New Roman" w:cs="Times New Roman"/>
          <w:b/>
          <w:sz w:val="28"/>
          <w:szCs w:val="28"/>
        </w:rPr>
        <w:t xml:space="preserve">Time Efficiency: </w:t>
      </w:r>
      <w:proofErr w:type="gramStart"/>
      <w:r w:rsidRPr="009B5F21">
        <w:rPr>
          <w:rFonts w:ascii="Times New Roman" w:hAnsi="Times New Roman" w:cs="Times New Roman"/>
          <w:b/>
          <w:sz w:val="28"/>
          <w:szCs w:val="28"/>
        </w:rPr>
        <w:t>O(</w:t>
      </w:r>
      <w:proofErr w:type="gramEnd"/>
      <w:r w:rsidRPr="009B5F21">
        <w:rPr>
          <w:rFonts w:ascii="Times New Roman" w:hAnsi="Times New Roman" w:cs="Times New Roman"/>
          <w:b/>
          <w:sz w:val="28"/>
          <w:szCs w:val="28"/>
        </w:rPr>
        <w:t>n</w:t>
      </w:r>
      <w:r w:rsidRPr="009B5F21">
        <w:rPr>
          <w:rFonts w:ascii="Times New Roman" w:hAnsi="Times New Roman" w:cs="Times New Roman"/>
          <w:b/>
          <w:sz w:val="28"/>
          <w:szCs w:val="28"/>
          <w:vertAlign w:val="superscript"/>
        </w:rPr>
        <w:t>3</w:t>
      </w:r>
      <w:r w:rsidRPr="009B5F21">
        <w:rPr>
          <w:rFonts w:ascii="Times New Roman" w:hAnsi="Times New Roman" w:cs="Times New Roman"/>
          <w:b/>
          <w:sz w:val="28"/>
          <w:szCs w:val="28"/>
        </w:rPr>
        <w:t>)</w:t>
      </w:r>
    </w:p>
    <w:p w:rsidR="006C03B7" w:rsidRPr="009B5F21" w:rsidRDefault="006C03B7" w:rsidP="009B5F21">
      <w:pPr>
        <w:jc w:val="both"/>
        <w:rPr>
          <w:rFonts w:ascii="Times New Roman" w:hAnsi="Times New Roman" w:cs="Times New Roman"/>
          <w:b/>
          <w:sz w:val="28"/>
          <w:szCs w:val="28"/>
        </w:rPr>
      </w:pPr>
    </w:p>
    <w:p w:rsidR="00606574" w:rsidRPr="009B5F21" w:rsidRDefault="00606574" w:rsidP="009B5F21">
      <w:pPr>
        <w:jc w:val="both"/>
        <w:rPr>
          <w:rFonts w:ascii="Times New Roman" w:hAnsi="Times New Roman" w:cs="Times New Roman"/>
          <w:b/>
          <w:sz w:val="28"/>
          <w:szCs w:val="28"/>
        </w:rPr>
      </w:pPr>
      <w:r w:rsidRPr="009B5F21">
        <w:rPr>
          <w:rFonts w:ascii="Times New Roman" w:hAnsi="Times New Roman" w:cs="Times New Roman"/>
          <w:b/>
          <w:sz w:val="28"/>
          <w:szCs w:val="28"/>
        </w:rPr>
        <w:t xml:space="preserve">Travelling </w:t>
      </w:r>
      <w:proofErr w:type="spellStart"/>
      <w:r w:rsidRPr="009B5F21">
        <w:rPr>
          <w:rFonts w:ascii="Times New Roman" w:hAnsi="Times New Roman" w:cs="Times New Roman"/>
          <w:b/>
          <w:sz w:val="28"/>
          <w:szCs w:val="28"/>
        </w:rPr>
        <w:t>SalesPerson</w:t>
      </w:r>
      <w:proofErr w:type="spellEnd"/>
      <w:r w:rsidRPr="009B5F21">
        <w:rPr>
          <w:rFonts w:ascii="Times New Roman" w:hAnsi="Times New Roman" w:cs="Times New Roman"/>
          <w:b/>
          <w:sz w:val="28"/>
          <w:szCs w:val="28"/>
        </w:rPr>
        <w:t xml:space="preserve"> Problem:</w:t>
      </w:r>
    </w:p>
    <w:p w:rsidR="00606574" w:rsidRPr="009B5F21" w:rsidRDefault="00606574" w:rsidP="009B5F21">
      <w:pPr>
        <w:pStyle w:val="Heading2"/>
        <w:jc w:val="both"/>
        <w:rPr>
          <w:b w:val="0"/>
          <w:bCs w:val="0"/>
          <w:sz w:val="28"/>
          <w:szCs w:val="28"/>
        </w:rPr>
      </w:pPr>
      <w:r w:rsidRPr="009B5F21">
        <w:rPr>
          <w:b w:val="0"/>
          <w:bCs w:val="0"/>
          <w:sz w:val="28"/>
          <w:szCs w:val="28"/>
        </w:rPr>
        <w:t>Problem Statement</w:t>
      </w:r>
    </w:p>
    <w:p w:rsidR="00606574" w:rsidRPr="009B5F21" w:rsidRDefault="00606574" w:rsidP="009B5F21">
      <w:pPr>
        <w:pStyle w:val="NormalWeb"/>
        <w:spacing w:before="120" w:beforeAutospacing="0" w:after="144" w:afterAutospacing="0"/>
        <w:ind w:left="48" w:right="48"/>
        <w:jc w:val="both"/>
        <w:rPr>
          <w:color w:val="000000"/>
          <w:sz w:val="28"/>
          <w:szCs w:val="28"/>
          <w:shd w:val="clear" w:color="auto" w:fill="FFFFFF"/>
        </w:rPr>
      </w:pPr>
      <w:r w:rsidRPr="009B5F21">
        <w:rPr>
          <w:color w:val="000000"/>
          <w:sz w:val="28"/>
          <w:szCs w:val="28"/>
          <w:shd w:val="clear" w:color="auto" w:fill="FFFFFF"/>
        </w:rPr>
        <w:t>In the TSP, given a set of cities and the distance between each pair of cities, a salesman needs to choose the shortest path to visit every city exactly once and return to the city from where he started.</w:t>
      </w:r>
    </w:p>
    <w:p w:rsidR="00606574" w:rsidRPr="009B5F21" w:rsidRDefault="00606574" w:rsidP="009B5F21">
      <w:pPr>
        <w:pStyle w:val="NormalWeb"/>
        <w:spacing w:before="120" w:beforeAutospacing="0" w:after="144" w:afterAutospacing="0"/>
        <w:ind w:left="48" w:right="48"/>
        <w:jc w:val="both"/>
        <w:rPr>
          <w:color w:val="000000"/>
          <w:sz w:val="28"/>
          <w:szCs w:val="28"/>
          <w:shd w:val="clear" w:color="auto" w:fill="FFFFFF"/>
        </w:rPr>
      </w:pPr>
    </w:p>
    <w:p w:rsidR="00606574" w:rsidRPr="009B5F21" w:rsidRDefault="00606574" w:rsidP="009B5F21">
      <w:pPr>
        <w:pStyle w:val="NormalWeb"/>
        <w:shd w:val="clear" w:color="auto" w:fill="FFFFFF"/>
        <w:spacing w:before="0" w:beforeAutospacing="0" w:after="153" w:afterAutospacing="0"/>
        <w:jc w:val="both"/>
        <w:rPr>
          <w:color w:val="000000"/>
          <w:sz w:val="28"/>
          <w:szCs w:val="28"/>
        </w:rPr>
      </w:pPr>
      <w:r w:rsidRPr="009B5F21">
        <w:rPr>
          <w:color w:val="000000"/>
          <w:sz w:val="28"/>
          <w:szCs w:val="28"/>
        </w:rPr>
        <w:t>In this algorithm, we take a subset of the required cities needs to be visited, distance among the cities</w:t>
      </w:r>
      <w:proofErr w:type="gramStart"/>
      <w:r w:rsidRPr="009B5F21">
        <w:rPr>
          <w:color w:val="000000"/>
          <w:sz w:val="28"/>
          <w:szCs w:val="28"/>
        </w:rPr>
        <w:t>  and</w:t>
      </w:r>
      <w:proofErr w:type="gramEnd"/>
      <w:r w:rsidRPr="009B5F21">
        <w:rPr>
          <w:color w:val="000000"/>
          <w:sz w:val="28"/>
          <w:szCs w:val="28"/>
        </w:rPr>
        <w:t xml:space="preserve"> starting city  as inputs. Each city is identified by unique city id </w:t>
      </w:r>
      <w:proofErr w:type="gramStart"/>
      <w:r w:rsidRPr="009B5F21">
        <w:rPr>
          <w:color w:val="000000"/>
          <w:sz w:val="28"/>
          <w:szCs w:val="28"/>
        </w:rPr>
        <w:t>like </w:t>
      </w:r>
      <w:proofErr w:type="gramEnd"/>
      <w:r w:rsidRPr="009B5F21">
        <w:rPr>
          <w:noProof/>
          <w:color w:val="000000"/>
          <w:sz w:val="28"/>
          <w:szCs w:val="28"/>
        </w:rPr>
        <mc:AlternateContent>
          <mc:Choice Requires="wps">
            <w:drawing>
              <wp:inline distT="0" distB="0" distL="0" distR="0">
                <wp:extent cx="1064895" cy="180975"/>
                <wp:effectExtent l="0" t="0" r="0" b="0"/>
                <wp:docPr id="62" name="Rectangle 62" descr="\left\{1, 2, 3, \cdots, n \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648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C1248" id="Rectangle 62" o:spid="_x0000_s1026" alt="\left\{1, 2, 3, \cdots, n \right\}" style="width:83.8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" filled="f" stroked="f">
                <o:lock v:ext="edit" aspectratio="t"/>
                <w10:anchorlock/>
              </v:rect>
            </w:pict>
          </mc:Fallback>
        </mc:AlternateContent>
      </w:r>
      <w:r w:rsidRPr="009B5F21">
        <w:rPr>
          <w:color w:val="000000"/>
          <w:sz w:val="28"/>
          <w:szCs w:val="28"/>
        </w:rPr>
        <w:t>.</w:t>
      </w:r>
    </w:p>
    <w:p w:rsidR="00606574" w:rsidRPr="009B5F21" w:rsidRDefault="00606574" w:rsidP="009B5F21">
      <w:pPr>
        <w:pStyle w:val="NormalWeb"/>
        <w:shd w:val="clear" w:color="auto" w:fill="FFFFFF"/>
        <w:spacing w:before="0" w:beforeAutospacing="0" w:after="153" w:afterAutospacing="0"/>
        <w:jc w:val="both"/>
        <w:rPr>
          <w:color w:val="000000"/>
          <w:sz w:val="28"/>
          <w:szCs w:val="28"/>
        </w:rPr>
      </w:pPr>
      <w:r w:rsidRPr="009B5F21">
        <w:rPr>
          <w:color w:val="000000"/>
          <w:sz w:val="28"/>
          <w:szCs w:val="28"/>
        </w:rPr>
        <w:t xml:space="preserve">Initially, all cities are unvisited, and the visit starts from the </w:t>
      </w:r>
      <w:proofErr w:type="gramStart"/>
      <w:r w:rsidRPr="009B5F21">
        <w:rPr>
          <w:color w:val="000000"/>
          <w:sz w:val="28"/>
          <w:szCs w:val="28"/>
        </w:rPr>
        <w:t>city </w:t>
      </w:r>
      <w:proofErr w:type="gramEnd"/>
      <w:r w:rsidRPr="009B5F21">
        <w:rPr>
          <w:noProof/>
          <w:color w:val="000000"/>
          <w:sz w:val="28"/>
          <w:szCs w:val="28"/>
        </w:rPr>
        <mc:AlternateContent>
          <mc:Choice Requires="wps">
            <w:drawing>
              <wp:inline distT="0" distB="0" distL="0" distR="0">
                <wp:extent cx="80645" cy="80645"/>
                <wp:effectExtent l="0" t="0" r="0" b="0"/>
                <wp:docPr id="61" name="Rectangle 61" desc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0645" cy="80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2EF186" id="Rectangle 61" o:spid="_x0000_s1026" alt="s" style="width:6.35pt;height: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" filled="f" stroked="f">
                <o:lock v:ext="edit" aspectratio="t"/>
                <w10:anchorlock/>
              </v:rect>
            </w:pict>
          </mc:Fallback>
        </mc:AlternateContent>
      </w:r>
      <w:r w:rsidRPr="009B5F21">
        <w:rPr>
          <w:color w:val="000000"/>
          <w:sz w:val="28"/>
          <w:szCs w:val="28"/>
        </w:rPr>
        <w:t xml:space="preserve">. We assume that the initial travelling cost is equal </w:t>
      </w:r>
      <w:proofErr w:type="gramStart"/>
      <w:r w:rsidRPr="009B5F21">
        <w:rPr>
          <w:color w:val="000000"/>
          <w:sz w:val="28"/>
          <w:szCs w:val="28"/>
        </w:rPr>
        <w:t>to </w:t>
      </w:r>
      <w:proofErr w:type="gramEnd"/>
      <w:r w:rsidRPr="009B5F21">
        <w:rPr>
          <w:noProof/>
          <w:color w:val="000000"/>
          <w:sz w:val="28"/>
          <w:szCs w:val="28"/>
        </w:rPr>
        <mc:AlternateContent>
          <mc:Choice Requires="wps">
            <w:drawing>
              <wp:inline distT="0" distB="0" distL="0" distR="0">
                <wp:extent cx="90170" cy="120650"/>
                <wp:effectExtent l="0" t="0" r="0" b="0"/>
                <wp:docPr id="60" name="Rectangle 60" descr="\mathsf{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017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BBBA5E" id="Rectangle 60" o:spid="_x0000_s1026" alt="\mathsf{0}" style="width:7.1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" filled="f" stroked="f">
                <o:lock v:ext="edit" aspectratio="t"/>
                <w10:anchorlock/>
              </v:rect>
            </w:pict>
          </mc:Fallback>
        </mc:AlternateContent>
      </w:r>
      <w:r w:rsidRPr="009B5F21">
        <w:rPr>
          <w:color w:val="000000"/>
          <w:sz w:val="28"/>
          <w:szCs w:val="28"/>
        </w:rPr>
        <w:t>. Next, the TSP distance value is calculated based on a recursive function. If the number of cities in the subset is two, then the recursive function returns their distance as a base case.</w:t>
      </w:r>
    </w:p>
    <w:p w:rsidR="00606574" w:rsidRPr="009B5F21" w:rsidRDefault="00606574" w:rsidP="009B5F21">
      <w:pPr>
        <w:pStyle w:val="NormalWeb"/>
        <w:shd w:val="clear" w:color="auto" w:fill="FFFFFF"/>
        <w:spacing w:before="0" w:beforeAutospacing="0" w:after="153" w:afterAutospacing="0"/>
        <w:jc w:val="both"/>
        <w:rPr>
          <w:color w:val="000000"/>
          <w:sz w:val="28"/>
          <w:szCs w:val="28"/>
        </w:rPr>
      </w:pPr>
      <w:r w:rsidRPr="009B5F21">
        <w:rPr>
          <w:color w:val="000000"/>
          <w:sz w:val="28"/>
          <w:szCs w:val="28"/>
        </w:rPr>
        <w:t xml:space="preserve">On the other hand, if the number of cities is greater </w:t>
      </w:r>
      <w:proofErr w:type="gramStart"/>
      <w:r w:rsidRPr="009B5F21">
        <w:rPr>
          <w:color w:val="000000"/>
          <w:sz w:val="28"/>
          <w:szCs w:val="28"/>
        </w:rPr>
        <w:t>than </w:t>
      </w:r>
      <w:proofErr w:type="gramEnd"/>
      <w:r w:rsidRPr="009B5F21">
        <w:rPr>
          <w:noProof/>
          <w:color w:val="000000"/>
          <w:sz w:val="28"/>
          <w:szCs w:val="28"/>
        </w:rPr>
        <mc:AlternateContent>
          <mc:Choice Requires="wps">
            <w:drawing>
              <wp:inline distT="0" distB="0" distL="0" distR="0">
                <wp:extent cx="80645" cy="120650"/>
                <wp:effectExtent l="0" t="0" r="0" b="0"/>
                <wp:docPr id="59" name="Rectangle 59" descr="\mathsf{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064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09313" id="Rectangle 59" o:spid="_x0000_s1026" alt="\mathsf{2}" style="width:6.3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" filled="f" stroked="f">
                <o:lock v:ext="edit" aspectratio="t"/>
                <w10:anchorlock/>
              </v:rect>
            </w:pict>
          </mc:Fallback>
        </mc:AlternateContent>
      </w:r>
      <w:r w:rsidRPr="009B5F21">
        <w:rPr>
          <w:color w:val="000000"/>
          <w:sz w:val="28"/>
          <w:szCs w:val="28"/>
        </w:rPr>
        <w:t>, then we’ll calculate the distance from the current city to the nearest city, and the minimum distance among the remaining cities is calculated recursively.</w:t>
      </w:r>
    </w:p>
    <w:p w:rsidR="00606574" w:rsidRPr="009B5F21" w:rsidRDefault="00606574" w:rsidP="009B5F21">
      <w:pPr>
        <w:pStyle w:val="NormalWeb"/>
        <w:shd w:val="clear" w:color="auto" w:fill="FFFFFF"/>
        <w:spacing w:before="0" w:beforeAutospacing="0" w:after="153" w:afterAutospacing="0"/>
        <w:jc w:val="both"/>
        <w:rPr>
          <w:color w:val="000000"/>
          <w:sz w:val="28"/>
          <w:szCs w:val="28"/>
        </w:rPr>
      </w:pPr>
      <w:r w:rsidRPr="009B5F21">
        <w:rPr>
          <w:color w:val="000000"/>
          <w:sz w:val="28"/>
          <w:szCs w:val="28"/>
        </w:rPr>
        <w:t>Finally, the algorithm returns the minimum distance as a TSP solution.</w:t>
      </w:r>
    </w:p>
    <w:p w:rsidR="00606574" w:rsidRPr="009B5F21" w:rsidRDefault="00606574" w:rsidP="009B5F21">
      <w:pPr>
        <w:pStyle w:val="NormalWeb"/>
        <w:spacing w:before="120" w:beforeAutospacing="0" w:after="144" w:afterAutospacing="0"/>
        <w:ind w:left="48" w:right="48"/>
        <w:jc w:val="both"/>
        <w:rPr>
          <w:b/>
          <w:sz w:val="28"/>
          <w:szCs w:val="28"/>
        </w:rPr>
      </w:pPr>
      <w:r w:rsidRPr="009B5F21">
        <w:rPr>
          <w:b/>
          <w:sz w:val="28"/>
          <w:szCs w:val="28"/>
        </w:rPr>
        <w:t>PROBLEM:</w:t>
      </w:r>
    </w:p>
    <w:p w:rsidR="00606574" w:rsidRPr="009B5F21" w:rsidRDefault="00606574" w:rsidP="009B5F21">
      <w:pPr>
        <w:pStyle w:val="NormalWeb"/>
        <w:spacing w:before="120" w:beforeAutospacing="0" w:after="144" w:afterAutospacing="0"/>
        <w:ind w:left="48" w:right="48"/>
        <w:jc w:val="both"/>
        <w:rPr>
          <w:b/>
          <w:sz w:val="28"/>
          <w:szCs w:val="28"/>
        </w:rPr>
      </w:pPr>
      <w:r w:rsidRPr="009B5F21">
        <w:rPr>
          <w:b/>
          <w:noProof/>
          <w:sz w:val="28"/>
          <w:szCs w:val="28"/>
        </w:rPr>
        <w:lastRenderedPageBreak/>
        <w:drawing>
          <wp:inline distT="0" distB="0" distL="0" distR="0" wp14:anchorId="21330A89" wp14:editId="3E27F78C">
            <wp:extent cx="3675380" cy="36576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3678450" cy="3660655"/>
                    </a:xfrm>
                    <a:prstGeom prst="rect">
                      <a:avLst/>
                    </a:prstGeom>
                    <a:noFill/>
                    <a:ln w="9525">
                      <a:noFill/>
                      <a:miter lim="800000"/>
                      <a:headEnd/>
                      <a:tailEnd/>
                    </a:ln>
                  </pic:spPr>
                </pic:pic>
              </a:graphicData>
            </a:graphic>
          </wp:inline>
        </w:drawing>
      </w:r>
    </w:p>
    <w:p w:rsidR="00606574" w:rsidRPr="009B5F21" w:rsidRDefault="00606574" w:rsidP="009B5F21">
      <w:pPr>
        <w:pStyle w:val="NormalWeb"/>
        <w:spacing w:before="120" w:beforeAutospacing="0" w:after="144" w:afterAutospacing="0"/>
        <w:ind w:left="48" w:right="48"/>
        <w:jc w:val="both"/>
        <w:rPr>
          <w:b/>
          <w:sz w:val="28"/>
          <w:szCs w:val="28"/>
        </w:rPr>
      </w:pPr>
      <w:r w:rsidRPr="009B5F21">
        <w:rPr>
          <w:noProof/>
          <w:sz w:val="28"/>
          <w:szCs w:val="28"/>
        </w:rPr>
        <mc:AlternateContent>
          <mc:Choice Requires="wps">
            <w:drawing>
              <wp:inline distT="0" distB="0" distL="0" distR="0">
                <wp:extent cx="301625" cy="301625"/>
                <wp:effectExtent l="0" t="0" r="0" b="0"/>
                <wp:docPr id="57" name="Rectangle 57" descr="Rendered by QuickLaTeX.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D5477" id="Rectangle 57" o:spid="_x0000_s1026" alt="Rendered by QuickLaTeX.com"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" filled="f" stroked="f">
                <o:lock v:ext="edit" aspectratio="t"/>
                <w10:anchorlock/>
              </v:rect>
            </w:pict>
          </mc:Fallback>
        </mc:AlternateContent>
      </w:r>
    </w:p>
    <w:p w:rsidR="00606574" w:rsidRPr="009B5F21" w:rsidRDefault="00606574" w:rsidP="009B5F21">
      <w:pPr>
        <w:pStyle w:val="NormalWeb"/>
        <w:spacing w:before="120" w:beforeAutospacing="0" w:after="144" w:afterAutospacing="0"/>
        <w:ind w:left="48" w:right="48"/>
        <w:jc w:val="both"/>
        <w:rPr>
          <w:b/>
          <w:sz w:val="28"/>
          <w:szCs w:val="28"/>
        </w:rPr>
      </w:pPr>
    </w:p>
    <w:p w:rsidR="00606574" w:rsidRPr="009B5F21" w:rsidRDefault="00606574" w:rsidP="009B5F21">
      <w:pPr>
        <w:pStyle w:val="NormalWeb"/>
        <w:spacing w:before="120" w:beforeAutospacing="0" w:after="144" w:afterAutospacing="0"/>
        <w:ind w:left="48" w:right="48"/>
        <w:jc w:val="both"/>
        <w:rPr>
          <w:b/>
          <w:sz w:val="28"/>
          <w:szCs w:val="28"/>
        </w:rPr>
      </w:pPr>
      <w:r w:rsidRPr="009B5F21">
        <w:rPr>
          <w:b/>
          <w:noProof/>
          <w:sz w:val="28"/>
          <w:szCs w:val="28"/>
        </w:rPr>
        <w:lastRenderedPageBreak/>
        <w:drawing>
          <wp:inline distT="0" distB="0" distL="0" distR="0" wp14:anchorId="1E507E2B" wp14:editId="1104F5F7">
            <wp:extent cx="5943600" cy="828809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943600" cy="8288090"/>
                    </a:xfrm>
                    <a:prstGeom prst="rect">
                      <a:avLst/>
                    </a:prstGeom>
                    <a:noFill/>
                    <a:ln w="9525">
                      <a:noFill/>
                      <a:miter lim="800000"/>
                      <a:headEnd/>
                      <a:tailEnd/>
                    </a:ln>
                  </pic:spPr>
                </pic:pic>
              </a:graphicData>
            </a:graphic>
          </wp:inline>
        </w:drawing>
      </w:r>
    </w:p>
    <w:p w:rsidR="00606574" w:rsidRPr="009B5F21" w:rsidRDefault="00606574" w:rsidP="009B5F21">
      <w:pPr>
        <w:pStyle w:val="NormalWeb"/>
        <w:spacing w:before="120" w:beforeAutospacing="0" w:after="144" w:afterAutospacing="0"/>
        <w:ind w:left="48" w:right="48"/>
        <w:jc w:val="both"/>
        <w:rPr>
          <w:b/>
          <w:sz w:val="28"/>
          <w:szCs w:val="28"/>
        </w:rPr>
      </w:pPr>
      <w:r w:rsidRPr="009B5F21">
        <w:rPr>
          <w:b/>
          <w:noProof/>
          <w:sz w:val="28"/>
          <w:szCs w:val="28"/>
        </w:rPr>
        <w:lastRenderedPageBreak/>
        <w:drawing>
          <wp:inline distT="0" distB="0" distL="0" distR="0" wp14:anchorId="065CBD01" wp14:editId="2ECB92A6">
            <wp:extent cx="5943600" cy="8564377"/>
            <wp:effectExtent l="19050" t="0" r="0"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943600" cy="8564377"/>
                    </a:xfrm>
                    <a:prstGeom prst="rect">
                      <a:avLst/>
                    </a:prstGeom>
                    <a:noFill/>
                    <a:ln w="9525">
                      <a:noFill/>
                      <a:miter lim="800000"/>
                      <a:headEnd/>
                      <a:tailEnd/>
                    </a:ln>
                  </pic:spPr>
                </pic:pic>
              </a:graphicData>
            </a:graphic>
          </wp:inline>
        </w:drawing>
      </w:r>
    </w:p>
    <w:p w:rsidR="00606574" w:rsidRPr="009B5F21" w:rsidRDefault="00606574" w:rsidP="009B5F21">
      <w:pPr>
        <w:pStyle w:val="NormalWeb"/>
        <w:spacing w:before="120" w:beforeAutospacing="0" w:after="144" w:afterAutospacing="0"/>
        <w:ind w:left="48" w:right="48"/>
        <w:jc w:val="both"/>
        <w:rPr>
          <w:b/>
          <w:color w:val="000000" w:themeColor="text1"/>
          <w:sz w:val="28"/>
          <w:szCs w:val="28"/>
        </w:rPr>
      </w:pPr>
      <w:r w:rsidRPr="009B5F21">
        <w:rPr>
          <w:b/>
          <w:sz w:val="28"/>
          <w:szCs w:val="28"/>
        </w:rPr>
        <w:lastRenderedPageBreak/>
        <w:t>Time efficiency:</w:t>
      </w:r>
      <w:r w:rsidRPr="009B5F21">
        <w:rPr>
          <w:b/>
          <w:color w:val="000000" w:themeColor="text1"/>
          <w:sz w:val="28"/>
          <w:szCs w:val="28"/>
        </w:rPr>
        <w:t xml:space="preserve"> </w:t>
      </w:r>
      <w:proofErr w:type="gramStart"/>
      <w:r w:rsidRPr="009B5F21">
        <w:rPr>
          <w:b/>
          <w:color w:val="000000" w:themeColor="text1"/>
          <w:sz w:val="28"/>
          <w:szCs w:val="28"/>
        </w:rPr>
        <w:t>O(</w:t>
      </w:r>
      <w:proofErr w:type="gramEnd"/>
      <w:r w:rsidRPr="009B5F21">
        <w:rPr>
          <w:b/>
          <w:color w:val="000000" w:themeColor="text1"/>
          <w:sz w:val="28"/>
          <w:szCs w:val="28"/>
        </w:rPr>
        <w:t>N</w:t>
      </w:r>
      <w:r w:rsidRPr="009B5F21">
        <w:rPr>
          <w:b/>
          <w:color w:val="000000" w:themeColor="text1"/>
          <w:sz w:val="28"/>
          <w:szCs w:val="28"/>
          <w:vertAlign w:val="superscript"/>
        </w:rPr>
        <w:t>2</w:t>
      </w:r>
      <w:r w:rsidRPr="009B5F21">
        <w:rPr>
          <w:b/>
          <w:color w:val="000000" w:themeColor="text1"/>
          <w:sz w:val="28"/>
          <w:szCs w:val="28"/>
        </w:rPr>
        <w:t xml:space="preserve"> * 2</w:t>
      </w:r>
      <w:r w:rsidRPr="009B5F21">
        <w:rPr>
          <w:b/>
          <w:color w:val="000000" w:themeColor="text1"/>
          <w:sz w:val="28"/>
          <w:szCs w:val="28"/>
          <w:vertAlign w:val="superscript"/>
        </w:rPr>
        <w:t>n</w:t>
      </w:r>
      <w:r w:rsidRPr="009B5F21">
        <w:rPr>
          <w:b/>
          <w:color w:val="000000" w:themeColor="text1"/>
          <w:sz w:val="28"/>
          <w:szCs w:val="28"/>
        </w:rPr>
        <w:t xml:space="preserve"> )</w:t>
      </w:r>
    </w:p>
    <w:p w:rsidR="00606574" w:rsidRPr="009B5F21" w:rsidRDefault="00606574" w:rsidP="009B5F21">
      <w:pPr>
        <w:pStyle w:val="NormalWeb"/>
        <w:spacing w:before="120" w:beforeAutospacing="0" w:after="144" w:afterAutospacing="0"/>
        <w:ind w:left="48" w:right="48"/>
        <w:jc w:val="both"/>
        <w:rPr>
          <w:b/>
          <w:color w:val="000000"/>
          <w:sz w:val="28"/>
          <w:szCs w:val="28"/>
          <w:shd w:val="clear" w:color="auto" w:fill="FFFFFF"/>
        </w:rPr>
      </w:pPr>
    </w:p>
    <w:p w:rsidR="00C723C8" w:rsidRPr="009B5F21" w:rsidRDefault="00C723C8"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11. Design and implement in Java to find a subset of a given set S = {</w:t>
      </w:r>
      <w:proofErr w:type="spellStart"/>
      <w:r w:rsidRPr="009B5F21">
        <w:rPr>
          <w:rFonts w:ascii="Times New Roman" w:hAnsi="Times New Roman" w:cs="Times New Roman"/>
          <w:b/>
          <w:bCs/>
          <w:color w:val="00000A"/>
          <w:sz w:val="28"/>
          <w:szCs w:val="28"/>
        </w:rPr>
        <w:t>Sl</w:t>
      </w:r>
      <w:proofErr w:type="spellEnd"/>
      <w:r w:rsidRPr="009B5F21">
        <w:rPr>
          <w:rFonts w:ascii="Times New Roman" w:hAnsi="Times New Roman" w:cs="Times New Roman"/>
          <w:b/>
          <w:bCs/>
          <w:color w:val="00000A"/>
          <w:sz w:val="28"/>
          <w:szCs w:val="28"/>
        </w:rPr>
        <w:t>, S2,.....</w:t>
      </w:r>
      <w:proofErr w:type="gramStart"/>
      <w:r w:rsidRPr="009B5F21">
        <w:rPr>
          <w:rFonts w:ascii="Times New Roman" w:hAnsi="Times New Roman" w:cs="Times New Roman"/>
          <w:b/>
          <w:bCs/>
          <w:color w:val="00000A"/>
          <w:sz w:val="28"/>
          <w:szCs w:val="28"/>
        </w:rPr>
        <w:t>,Sn</w:t>
      </w:r>
      <w:proofErr w:type="gramEnd"/>
      <w:r w:rsidRPr="009B5F21">
        <w:rPr>
          <w:rFonts w:ascii="Times New Roman" w:hAnsi="Times New Roman" w:cs="Times New Roman"/>
          <w:b/>
          <w:bCs/>
          <w:color w:val="00000A"/>
          <w:sz w:val="28"/>
          <w:szCs w:val="28"/>
        </w:rPr>
        <w:t xml:space="preserve">} of </w:t>
      </w:r>
      <w:r w:rsidRPr="009B5F21">
        <w:rPr>
          <w:rFonts w:ascii="Times New Roman" w:hAnsi="Times New Roman" w:cs="Times New Roman"/>
          <w:b/>
          <w:bCs/>
          <w:i/>
          <w:iCs/>
          <w:color w:val="00000A"/>
          <w:sz w:val="28"/>
          <w:szCs w:val="28"/>
        </w:rPr>
        <w:t xml:space="preserve">n </w:t>
      </w:r>
      <w:r w:rsidRPr="009B5F21">
        <w:rPr>
          <w:rFonts w:ascii="Times New Roman" w:hAnsi="Times New Roman" w:cs="Times New Roman"/>
          <w:b/>
          <w:bCs/>
          <w:color w:val="00000A"/>
          <w:sz w:val="28"/>
          <w:szCs w:val="28"/>
        </w:rPr>
        <w:t xml:space="preserve">positive integers whose SUM is equal to a given positive integer </w:t>
      </w:r>
      <w:r w:rsidRPr="009B5F21">
        <w:rPr>
          <w:rFonts w:ascii="Times New Roman" w:hAnsi="Times New Roman" w:cs="Times New Roman"/>
          <w:b/>
          <w:bCs/>
          <w:i/>
          <w:iCs/>
          <w:color w:val="00000A"/>
          <w:sz w:val="28"/>
          <w:szCs w:val="28"/>
        </w:rPr>
        <w:t>d</w:t>
      </w:r>
      <w:r w:rsidRPr="009B5F21">
        <w:rPr>
          <w:rFonts w:ascii="Times New Roman" w:hAnsi="Times New Roman" w:cs="Times New Roman"/>
          <w:b/>
          <w:bCs/>
          <w:color w:val="00000A"/>
          <w:sz w:val="28"/>
          <w:szCs w:val="28"/>
        </w:rPr>
        <w:t xml:space="preserve">. For example, if S </w:t>
      </w:r>
      <w:proofErr w:type="gramStart"/>
      <w:r w:rsidRPr="009B5F21">
        <w:rPr>
          <w:rFonts w:ascii="Times New Roman" w:hAnsi="Times New Roman" w:cs="Times New Roman"/>
          <w:b/>
          <w:bCs/>
          <w:color w:val="00000A"/>
          <w:sz w:val="28"/>
          <w:szCs w:val="28"/>
        </w:rPr>
        <w:t>={</w:t>
      </w:r>
      <w:proofErr w:type="gramEnd"/>
      <w:r w:rsidRPr="009B5F21">
        <w:rPr>
          <w:rFonts w:ascii="Times New Roman" w:hAnsi="Times New Roman" w:cs="Times New Roman"/>
          <w:b/>
          <w:bCs/>
          <w:color w:val="00000A"/>
          <w:sz w:val="28"/>
          <w:szCs w:val="28"/>
        </w:rPr>
        <w:t xml:space="preserve">1, 2, 5, 6, 8} and </w:t>
      </w:r>
      <w:r w:rsidRPr="009B5F21">
        <w:rPr>
          <w:rFonts w:ascii="Times New Roman" w:hAnsi="Times New Roman" w:cs="Times New Roman"/>
          <w:b/>
          <w:bCs/>
          <w:i/>
          <w:iCs/>
          <w:color w:val="00000A"/>
          <w:sz w:val="28"/>
          <w:szCs w:val="28"/>
        </w:rPr>
        <w:t>d</w:t>
      </w:r>
      <w:r w:rsidRPr="009B5F21">
        <w:rPr>
          <w:rFonts w:ascii="Times New Roman" w:hAnsi="Times New Roman" w:cs="Times New Roman"/>
          <w:b/>
          <w:bCs/>
          <w:color w:val="00000A"/>
          <w:sz w:val="28"/>
          <w:szCs w:val="28"/>
        </w:rPr>
        <w:t xml:space="preserve">= 9, there are two solutions {1,2,6}and {1,8}. Display a suitable message, if the given problem instance doesn't have a solution. </w:t>
      </w:r>
    </w:p>
    <w:p w:rsidR="00C723C8" w:rsidRPr="009B5F21" w:rsidRDefault="00C723C8"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4E4E6D" w:rsidRPr="009B5F21" w:rsidRDefault="004E4E6D" w:rsidP="009B5F21">
      <w:pPr>
        <w:autoSpaceDE w:val="0"/>
        <w:autoSpaceDN w:val="0"/>
        <w:adjustRightInd w:val="0"/>
        <w:spacing w:after="0" w:line="240" w:lineRule="auto"/>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b/>
          <w:color w:val="000000" w:themeColor="text1"/>
          <w:sz w:val="28"/>
          <w:szCs w:val="28"/>
          <w:shd w:val="clear" w:color="auto" w:fill="FFFFFF"/>
        </w:rPr>
        <w:t>Backtracking:</w:t>
      </w:r>
    </w:p>
    <w:p w:rsidR="004E4E6D" w:rsidRPr="009B5F21" w:rsidRDefault="004E4E6D"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 xml:space="preserve">These algorithms determine the problem solutions by systematically searching the </w:t>
      </w:r>
      <w:r w:rsidRPr="009B5F21">
        <w:rPr>
          <w:rFonts w:ascii="Times New Roman" w:hAnsi="Times New Roman" w:cs="Times New Roman"/>
          <w:b/>
          <w:color w:val="000000" w:themeColor="text1"/>
          <w:sz w:val="28"/>
          <w:szCs w:val="28"/>
          <w:shd w:val="clear" w:color="auto" w:fill="FFFFFF"/>
        </w:rPr>
        <w:t xml:space="preserve">solution space </w:t>
      </w:r>
      <w:r w:rsidRPr="009B5F21">
        <w:rPr>
          <w:rFonts w:ascii="Times New Roman" w:hAnsi="Times New Roman" w:cs="Times New Roman"/>
          <w:color w:val="000000" w:themeColor="text1"/>
          <w:sz w:val="28"/>
          <w:szCs w:val="28"/>
          <w:shd w:val="clear" w:color="auto" w:fill="FFFFFF"/>
        </w:rPr>
        <w:t>for the given problem instance.</w:t>
      </w:r>
    </w:p>
    <w:p w:rsidR="00012DB6" w:rsidRPr="009B5F21" w:rsidRDefault="00012DB6"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 Algorithm:</w:t>
      </w:r>
    </w:p>
    <w:p w:rsidR="00012DB6" w:rsidRPr="009B5F21" w:rsidRDefault="00012DB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accept n: no of items in set</w:t>
      </w:r>
    </w:p>
    <w:p w:rsidR="00012DB6" w:rsidRPr="009B5F21" w:rsidRDefault="00012DB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accept their values, </w:t>
      </w:r>
      <w:proofErr w:type="spellStart"/>
      <w:proofErr w:type="gramStart"/>
      <w:r w:rsidRPr="009B5F21">
        <w:rPr>
          <w:rFonts w:ascii="Times New Roman" w:hAnsi="Times New Roman" w:cs="Times New Roman"/>
          <w:color w:val="00000A"/>
          <w:sz w:val="28"/>
          <w:szCs w:val="28"/>
        </w:rPr>
        <w:t>sk</w:t>
      </w:r>
      <w:proofErr w:type="spellEnd"/>
      <w:proofErr w:type="gramEnd"/>
      <w:r w:rsidRPr="009B5F21">
        <w:rPr>
          <w:rFonts w:ascii="Times New Roman" w:hAnsi="Times New Roman" w:cs="Times New Roman"/>
          <w:color w:val="00000A"/>
          <w:sz w:val="28"/>
          <w:szCs w:val="28"/>
        </w:rPr>
        <w:t xml:space="preserve"> in increasing order</w:t>
      </w:r>
    </w:p>
    <w:p w:rsidR="00012DB6" w:rsidRPr="009B5F21" w:rsidRDefault="00012DB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accept d: sum of subset desired</w:t>
      </w:r>
    </w:p>
    <w:p w:rsidR="00012DB6" w:rsidRPr="009B5F21" w:rsidRDefault="00012DB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initialise</w:t>
      </w:r>
      <w:proofErr w:type="spellEnd"/>
      <w:r w:rsidRPr="009B5F21">
        <w:rPr>
          <w:rFonts w:ascii="Times New Roman" w:hAnsi="Times New Roman" w:cs="Times New Roman"/>
          <w:color w:val="00000A"/>
          <w:sz w:val="28"/>
          <w:szCs w:val="28"/>
        </w:rPr>
        <w:t xml:space="preserve"> x[</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 = -1 for all </w:t>
      </w:r>
      <w:proofErr w:type="spellStart"/>
      <w:r w:rsidRPr="009B5F21">
        <w:rPr>
          <w:rFonts w:ascii="Times New Roman" w:hAnsi="Times New Roman" w:cs="Times New Roman"/>
          <w:color w:val="00000A"/>
          <w:sz w:val="28"/>
          <w:szCs w:val="28"/>
        </w:rPr>
        <w:t>i</w:t>
      </w:r>
      <w:proofErr w:type="spellEnd"/>
    </w:p>
    <w:p w:rsidR="00012DB6" w:rsidRPr="009B5F21" w:rsidRDefault="00012DB6"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check if solution possible or not</w:t>
      </w:r>
    </w:p>
    <w:p w:rsidR="00F8517F" w:rsidRPr="009B5F21" w:rsidRDefault="00012DB6" w:rsidP="009B5F21">
      <w:pPr>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 </w:t>
      </w:r>
      <w:proofErr w:type="gramStart"/>
      <w:r w:rsidRPr="009B5F21">
        <w:rPr>
          <w:rFonts w:ascii="Times New Roman" w:hAnsi="Times New Roman" w:cs="Times New Roman"/>
          <w:color w:val="00000A"/>
          <w:sz w:val="28"/>
          <w:szCs w:val="28"/>
        </w:rPr>
        <w:t>if</w:t>
      </w:r>
      <w:proofErr w:type="gramEnd"/>
      <w:r w:rsidRPr="009B5F21">
        <w:rPr>
          <w:rFonts w:ascii="Times New Roman" w:hAnsi="Times New Roman" w:cs="Times New Roman"/>
          <w:color w:val="00000A"/>
          <w:sz w:val="28"/>
          <w:szCs w:val="28"/>
        </w:rPr>
        <w:t xml:space="preserve"> possible then call </w:t>
      </w:r>
      <w:proofErr w:type="spellStart"/>
      <w:r w:rsidRPr="009B5F21">
        <w:rPr>
          <w:rFonts w:ascii="Times New Roman" w:hAnsi="Times New Roman" w:cs="Times New Roman"/>
          <w:color w:val="00000A"/>
          <w:sz w:val="28"/>
          <w:szCs w:val="28"/>
        </w:rPr>
        <w:t>SumOfSub</w:t>
      </w:r>
      <w:proofErr w:type="spellEnd"/>
      <w:r w:rsidRPr="009B5F21">
        <w:rPr>
          <w:rFonts w:ascii="Times New Roman" w:hAnsi="Times New Roman" w:cs="Times New Roman"/>
          <w:color w:val="00000A"/>
          <w:sz w:val="28"/>
          <w:szCs w:val="28"/>
        </w:rPr>
        <w:t>(0,1,sum of all elements)</w:t>
      </w:r>
    </w:p>
    <w:p w:rsidR="00F8517F" w:rsidRPr="009B5F21" w:rsidRDefault="00F8517F" w:rsidP="009B5F21">
      <w:pPr>
        <w:jc w:val="both"/>
        <w:rPr>
          <w:rFonts w:ascii="Times New Roman" w:hAnsi="Times New Roman" w:cs="Times New Roman"/>
          <w:color w:val="000000" w:themeColor="text1"/>
          <w:sz w:val="28"/>
          <w:szCs w:val="28"/>
          <w:shd w:val="clear" w:color="auto" w:fill="FFFFFF"/>
        </w:rPr>
      </w:pPr>
      <w:r w:rsidRPr="009B5F21">
        <w:rPr>
          <w:rFonts w:ascii="Times New Roman" w:hAnsi="Times New Roman" w:cs="Times New Roman"/>
          <w:color w:val="000000" w:themeColor="text1"/>
          <w:sz w:val="28"/>
          <w:szCs w:val="28"/>
          <w:shd w:val="clear" w:color="auto" w:fill="FFFFFF"/>
        </w:rPr>
        <w:t>Go through all possible configurations of the search space.</w:t>
      </w:r>
    </w:p>
    <w:p w:rsidR="00B357DB" w:rsidRPr="009B5F21" w:rsidRDefault="00B357DB" w:rsidP="009B5F21">
      <w:pPr>
        <w:pStyle w:val="Heading2"/>
        <w:keepNext/>
        <w:keepLines/>
        <w:numPr>
          <w:ilvl w:val="1"/>
          <w:numId w:val="3"/>
        </w:numPr>
        <w:suppressAutoHyphens/>
        <w:spacing w:before="200" w:beforeAutospacing="0" w:after="0" w:afterAutospacing="0"/>
        <w:jc w:val="both"/>
        <w:rPr>
          <w:sz w:val="28"/>
          <w:szCs w:val="28"/>
        </w:rPr>
      </w:pPr>
      <w:r w:rsidRPr="009B5F21">
        <w:rPr>
          <w:sz w:val="28"/>
          <w:szCs w:val="28"/>
        </w:rPr>
        <w:t>Algorithm:  Subset(s, k, r)</w:t>
      </w:r>
    </w:p>
    <w:p w:rsidR="00012DB6" w:rsidRPr="009B5F21" w:rsidRDefault="00012DB6" w:rsidP="009B5F21">
      <w:pPr>
        <w:pStyle w:val="ListParagraph"/>
        <w:numPr>
          <w:ilvl w:val="0"/>
          <w:numId w:val="3"/>
        </w:num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//Values of x[ j ], 1 &lt;= j &lt; k, have been determined</w:t>
      </w:r>
    </w:p>
    <w:p w:rsidR="00012DB6" w:rsidRPr="009B5F21" w:rsidRDefault="00012DB6" w:rsidP="009B5F21">
      <w:pPr>
        <w:pStyle w:val="ListParagraph"/>
        <w:numPr>
          <w:ilvl w:val="0"/>
          <w:numId w:val="3"/>
        </w:num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//Node creation at level k taking place: also call for creation at level K+1 if possible</w:t>
      </w:r>
    </w:p>
    <w:p w:rsidR="00012DB6" w:rsidRPr="009B5F21" w:rsidRDefault="00012DB6" w:rsidP="009B5F21">
      <w:pPr>
        <w:pStyle w:val="ListParagraph"/>
        <w:numPr>
          <w:ilvl w:val="0"/>
          <w:numId w:val="3"/>
        </w:num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s = sum of 1 to k-1 elements and r is sum of k to n elements</w:t>
      </w:r>
    </w:p>
    <w:p w:rsidR="009355D6" w:rsidRPr="009B5F21" w:rsidRDefault="00012DB6" w:rsidP="009B5F21">
      <w:pPr>
        <w:pStyle w:val="ListParagraph"/>
        <w:numPr>
          <w:ilvl w:val="0"/>
          <w:numId w:val="3"/>
        </w:numPr>
        <w:jc w:val="both"/>
        <w:rPr>
          <w:rFonts w:ascii="Times New Roman" w:hAnsi="Times New Roman" w:cs="Times New Roman"/>
          <w:sz w:val="28"/>
          <w:szCs w:val="28"/>
        </w:rPr>
      </w:pPr>
      <w:r w:rsidRPr="009B5F21">
        <w:rPr>
          <w:rFonts w:ascii="Times New Roman" w:hAnsi="Times New Roman" w:cs="Times New Roman"/>
          <w:color w:val="00000A"/>
          <w:sz w:val="28"/>
          <w:szCs w:val="28"/>
        </w:rPr>
        <w:t>//generating left child that means including k in solution</w:t>
      </w:r>
    </w:p>
    <w:p w:rsidR="00B357DB" w:rsidRPr="009B5F21" w:rsidRDefault="00012DB6" w:rsidP="009B5F21">
      <w:pPr>
        <w:jc w:val="both"/>
        <w:rPr>
          <w:rFonts w:ascii="Times New Roman" w:hAnsi="Times New Roman" w:cs="Times New Roman"/>
          <w:sz w:val="28"/>
          <w:szCs w:val="28"/>
        </w:rPr>
      </w:pPr>
      <w:r w:rsidRPr="009B5F21">
        <w:rPr>
          <w:rFonts w:ascii="Times New Roman" w:hAnsi="Times New Roman" w:cs="Times New Roman"/>
          <w:sz w:val="28"/>
          <w:szCs w:val="28"/>
        </w:rPr>
        <w:t>/</w:t>
      </w:r>
      <w:r w:rsidR="00B357DB" w:rsidRPr="009B5F21">
        <w:rPr>
          <w:rFonts w:ascii="Times New Roman" w:hAnsi="Times New Roman" w:cs="Times New Roman"/>
          <w:sz w:val="28"/>
          <w:szCs w:val="28"/>
        </w:rPr>
        <w:t>/create left child with kth element</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x[k]=1</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if(</w:t>
      </w:r>
      <w:proofErr w:type="spellStart"/>
      <w:r w:rsidRPr="009B5F21">
        <w:rPr>
          <w:rFonts w:ascii="Times New Roman" w:hAnsi="Times New Roman" w:cs="Times New Roman"/>
          <w:sz w:val="28"/>
          <w:szCs w:val="28"/>
        </w:rPr>
        <w:t>s+w</w:t>
      </w:r>
      <w:proofErr w:type="spellEnd"/>
      <w:r w:rsidRPr="009B5F21">
        <w:rPr>
          <w:rFonts w:ascii="Times New Roman" w:hAnsi="Times New Roman" w:cs="Times New Roman"/>
          <w:sz w:val="28"/>
          <w:szCs w:val="28"/>
        </w:rPr>
        <w:t>[k]==d)</w:t>
      </w:r>
      <w:r w:rsidR="00012DB6" w:rsidRPr="009B5F21">
        <w:rPr>
          <w:rFonts w:ascii="Times New Roman" w:hAnsi="Times New Roman" w:cs="Times New Roman"/>
          <w:sz w:val="28"/>
          <w:szCs w:val="28"/>
        </w:rPr>
        <w:t xml:space="preserve"> </w:t>
      </w:r>
      <w:r w:rsidR="00012DB6" w:rsidRPr="009B5F21">
        <w:rPr>
          <w:rFonts w:ascii="Times New Roman" w:hAnsi="Times New Roman" w:cs="Times New Roman"/>
          <w:color w:val="00000A"/>
          <w:sz w:val="28"/>
          <w:szCs w:val="28"/>
        </w:rPr>
        <w:t>then subset found, print solution</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t>for(</w:t>
      </w:r>
      <w:proofErr w:type="spellStart"/>
      <w:r w:rsidRPr="009B5F21">
        <w:rPr>
          <w:rFonts w:ascii="Times New Roman" w:hAnsi="Times New Roman" w:cs="Times New Roman"/>
          <w:sz w:val="28"/>
          <w:szCs w:val="28"/>
        </w:rPr>
        <w:t>int</w:t>
      </w:r>
      <w:proofErr w:type="spellEnd"/>
      <w:r w:rsidRPr="009B5F21">
        <w:rPr>
          <w:rFonts w:ascii="Times New Roman" w:hAnsi="Times New Roman" w:cs="Times New Roman"/>
          <w:sz w:val="28"/>
          <w:szCs w:val="28"/>
        </w:rPr>
        <w:t xml:space="preserve"> </w:t>
      </w: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=0;i&lt;=</w:t>
      </w:r>
      <w:proofErr w:type="spellStart"/>
      <w:r w:rsidRPr="009B5F21">
        <w:rPr>
          <w:rFonts w:ascii="Times New Roman" w:hAnsi="Times New Roman" w:cs="Times New Roman"/>
          <w:sz w:val="28"/>
          <w:szCs w:val="28"/>
        </w:rPr>
        <w:t>k;i</w:t>
      </w:r>
      <w:proofErr w:type="spellEnd"/>
      <w:r w:rsidRPr="009B5F21">
        <w:rPr>
          <w:rFonts w:ascii="Times New Roman" w:hAnsi="Times New Roman" w:cs="Times New Roman"/>
          <w:sz w:val="28"/>
          <w:szCs w:val="28"/>
        </w:rPr>
        <w:t>++)</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t>if(x[</w:t>
      </w: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]==1)</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print w[</w:t>
      </w:r>
      <w:proofErr w:type="spellStart"/>
      <w:r w:rsidRPr="009B5F21">
        <w:rPr>
          <w:rFonts w:ascii="Times New Roman" w:hAnsi="Times New Roman" w:cs="Times New Roman"/>
          <w:sz w:val="28"/>
          <w:szCs w:val="28"/>
        </w:rPr>
        <w:t>i</w:t>
      </w:r>
      <w:proofErr w:type="spellEnd"/>
      <w:r w:rsidRPr="009B5F21">
        <w:rPr>
          <w:rFonts w:ascii="Times New Roman" w:hAnsi="Times New Roman" w:cs="Times New Roman"/>
          <w:sz w:val="28"/>
          <w:szCs w:val="28"/>
        </w:rPr>
        <w:t>]</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else if((</w:t>
      </w:r>
      <w:proofErr w:type="spellStart"/>
      <w:r w:rsidRPr="009B5F21">
        <w:rPr>
          <w:rFonts w:ascii="Times New Roman" w:hAnsi="Times New Roman" w:cs="Times New Roman"/>
          <w:sz w:val="28"/>
          <w:szCs w:val="28"/>
        </w:rPr>
        <w:t>s+w</w:t>
      </w:r>
      <w:proofErr w:type="spellEnd"/>
      <w:r w:rsidRPr="009B5F21">
        <w:rPr>
          <w:rFonts w:ascii="Times New Roman" w:hAnsi="Times New Roman" w:cs="Times New Roman"/>
          <w:sz w:val="28"/>
          <w:szCs w:val="28"/>
        </w:rPr>
        <w:t>[k]+w[k+1])&lt;=d)</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t>Subset(</w:t>
      </w:r>
      <w:proofErr w:type="spellStart"/>
      <w:r w:rsidRPr="009B5F21">
        <w:rPr>
          <w:rFonts w:ascii="Times New Roman" w:hAnsi="Times New Roman" w:cs="Times New Roman"/>
          <w:sz w:val="28"/>
          <w:szCs w:val="28"/>
        </w:rPr>
        <w:t>s+w</w:t>
      </w:r>
      <w:proofErr w:type="spellEnd"/>
      <w:r w:rsidRPr="009B5F21">
        <w:rPr>
          <w:rFonts w:ascii="Times New Roman" w:hAnsi="Times New Roman" w:cs="Times New Roman"/>
          <w:sz w:val="28"/>
          <w:szCs w:val="28"/>
        </w:rPr>
        <w:t>[k],k+1,r-w[k]);</w:t>
      </w:r>
    </w:p>
    <w:p w:rsidR="00B357DB" w:rsidRPr="009B5F21" w:rsidRDefault="00B357DB" w:rsidP="009B5F21">
      <w:pPr>
        <w:jc w:val="both"/>
        <w:rPr>
          <w:rFonts w:ascii="Times New Roman" w:hAnsi="Times New Roman" w:cs="Times New Roman"/>
          <w:sz w:val="28"/>
          <w:szCs w:val="28"/>
        </w:rPr>
      </w:pPr>
    </w:p>
    <w:p w:rsidR="00B357DB" w:rsidRPr="009B5F21" w:rsidRDefault="00B357DB" w:rsidP="009B5F21">
      <w:pPr>
        <w:jc w:val="both"/>
        <w:rPr>
          <w:rFonts w:ascii="Times New Roman" w:hAnsi="Times New Roman" w:cs="Times New Roman"/>
          <w:sz w:val="28"/>
          <w:szCs w:val="28"/>
        </w:rPr>
      </w:pPr>
      <w:r w:rsidRPr="009B5F21">
        <w:rPr>
          <w:rFonts w:ascii="Times New Roman" w:hAnsi="Times New Roman" w:cs="Times New Roman"/>
          <w:sz w:val="28"/>
          <w:szCs w:val="28"/>
        </w:rPr>
        <w:lastRenderedPageBreak/>
        <w:t xml:space="preserve">//create right child </w:t>
      </w:r>
      <w:proofErr w:type="spellStart"/>
      <w:r w:rsidRPr="009B5F21">
        <w:rPr>
          <w:rFonts w:ascii="Times New Roman" w:hAnsi="Times New Roman" w:cs="Times New Roman"/>
          <w:sz w:val="28"/>
          <w:szCs w:val="28"/>
        </w:rPr>
        <w:t>with out</w:t>
      </w:r>
      <w:proofErr w:type="spellEnd"/>
      <w:r w:rsidRPr="009B5F21">
        <w:rPr>
          <w:rFonts w:ascii="Times New Roman" w:hAnsi="Times New Roman" w:cs="Times New Roman"/>
          <w:sz w:val="28"/>
          <w:szCs w:val="28"/>
        </w:rPr>
        <w:t xml:space="preserve"> kth object</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t>if((</w:t>
      </w:r>
      <w:proofErr w:type="spellStart"/>
      <w:r w:rsidRPr="009B5F21">
        <w:rPr>
          <w:rFonts w:ascii="Times New Roman" w:hAnsi="Times New Roman" w:cs="Times New Roman"/>
          <w:sz w:val="28"/>
          <w:szCs w:val="28"/>
        </w:rPr>
        <w:t>s+r-w</w:t>
      </w:r>
      <w:proofErr w:type="spellEnd"/>
      <w:r w:rsidRPr="009B5F21">
        <w:rPr>
          <w:rFonts w:ascii="Times New Roman" w:hAnsi="Times New Roman" w:cs="Times New Roman"/>
          <w:sz w:val="28"/>
          <w:szCs w:val="28"/>
        </w:rPr>
        <w:t>[k])&gt;=d&amp;&amp;(</w:t>
      </w:r>
      <w:proofErr w:type="spellStart"/>
      <w:r w:rsidRPr="009B5F21">
        <w:rPr>
          <w:rFonts w:ascii="Times New Roman" w:hAnsi="Times New Roman" w:cs="Times New Roman"/>
          <w:sz w:val="28"/>
          <w:szCs w:val="28"/>
        </w:rPr>
        <w:t>s+w</w:t>
      </w:r>
      <w:proofErr w:type="spellEnd"/>
      <w:r w:rsidRPr="009B5F21">
        <w:rPr>
          <w:rFonts w:ascii="Times New Roman" w:hAnsi="Times New Roman" w:cs="Times New Roman"/>
          <w:sz w:val="28"/>
          <w:szCs w:val="28"/>
        </w:rPr>
        <w:t>[k+1])&lt;=d)</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t>{</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r>
      <w:r w:rsidRPr="009B5F21">
        <w:rPr>
          <w:rFonts w:ascii="Times New Roman" w:hAnsi="Times New Roman" w:cs="Times New Roman"/>
          <w:sz w:val="28"/>
          <w:szCs w:val="28"/>
        </w:rPr>
        <w:tab/>
        <w:t>x[k]=0;</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r>
      <w:r w:rsidRPr="009B5F21">
        <w:rPr>
          <w:rFonts w:ascii="Times New Roman" w:hAnsi="Times New Roman" w:cs="Times New Roman"/>
          <w:sz w:val="28"/>
          <w:szCs w:val="28"/>
        </w:rPr>
        <w:tab/>
        <w:t>Subset(s,k+1,r-w[k]);</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t>}</w:t>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ab/>
      </w:r>
      <w:r w:rsidRPr="009B5F21">
        <w:rPr>
          <w:rFonts w:ascii="Times New Roman" w:hAnsi="Times New Roman" w:cs="Times New Roman"/>
          <w:sz w:val="28"/>
          <w:szCs w:val="28"/>
        </w:rPr>
        <w:tab/>
      </w:r>
      <w:r w:rsidRPr="009B5F21">
        <w:rPr>
          <w:rFonts w:ascii="Times New Roman" w:hAnsi="Times New Roman" w:cs="Times New Roman"/>
          <w:sz w:val="28"/>
          <w:szCs w:val="28"/>
        </w:rPr>
        <w:tab/>
      </w:r>
      <w:r w:rsidRPr="009B5F21">
        <w:rPr>
          <w:rFonts w:ascii="Times New Roman" w:hAnsi="Times New Roman" w:cs="Times New Roman"/>
          <w:sz w:val="28"/>
          <w:szCs w:val="28"/>
        </w:rPr>
        <w:tab/>
      </w:r>
      <w:r w:rsidRPr="009B5F21">
        <w:rPr>
          <w:rFonts w:ascii="Times New Roman" w:hAnsi="Times New Roman" w:cs="Times New Roman"/>
          <w:sz w:val="28"/>
          <w:szCs w:val="28"/>
        </w:rPr>
        <w:tab/>
      </w:r>
    </w:p>
    <w:p w:rsidR="00B357DB" w:rsidRPr="009B5F21" w:rsidRDefault="00B357DB" w:rsidP="009B5F21">
      <w:pPr>
        <w:numPr>
          <w:ilvl w:val="0"/>
          <w:numId w:val="3"/>
        </w:numPr>
        <w:suppressAutoHyphens/>
        <w:spacing w:after="0" w:line="240" w:lineRule="auto"/>
        <w:jc w:val="both"/>
        <w:rPr>
          <w:rFonts w:ascii="Times New Roman" w:hAnsi="Times New Roman" w:cs="Times New Roman"/>
          <w:sz w:val="28"/>
          <w:szCs w:val="28"/>
        </w:rPr>
      </w:pPr>
      <w:r w:rsidRPr="009B5F21">
        <w:rPr>
          <w:rFonts w:ascii="Times New Roman" w:hAnsi="Times New Roman" w:cs="Times New Roman"/>
          <w:sz w:val="28"/>
          <w:szCs w:val="28"/>
        </w:rPr>
        <w:t>end Subset</w:t>
      </w:r>
    </w:p>
    <w:p w:rsidR="00B3203D" w:rsidRPr="009B5F21" w:rsidRDefault="00B3203D" w:rsidP="009B5F21">
      <w:pPr>
        <w:jc w:val="both"/>
        <w:rPr>
          <w:rFonts w:ascii="Times New Roman" w:hAnsi="Times New Roman" w:cs="Times New Roman"/>
          <w:b/>
          <w:color w:val="000000" w:themeColor="text1"/>
          <w:sz w:val="28"/>
          <w:szCs w:val="28"/>
          <w:shd w:val="clear" w:color="auto" w:fill="FFFFFF"/>
        </w:rPr>
      </w:pPr>
      <w:proofErr w:type="gramStart"/>
      <w:r w:rsidRPr="009B5F21">
        <w:rPr>
          <w:rFonts w:ascii="Times New Roman" w:hAnsi="Times New Roman" w:cs="Times New Roman"/>
          <w:b/>
          <w:color w:val="000000" w:themeColor="text1"/>
          <w:sz w:val="28"/>
          <w:szCs w:val="28"/>
          <w:shd w:val="clear" w:color="auto" w:fill="FFFFFF"/>
        </w:rPr>
        <w:t>T(</w:t>
      </w:r>
      <w:proofErr w:type="gramEnd"/>
      <w:r w:rsidRPr="009B5F21">
        <w:rPr>
          <w:rFonts w:ascii="Times New Roman" w:hAnsi="Times New Roman" w:cs="Times New Roman"/>
          <w:b/>
          <w:color w:val="000000" w:themeColor="text1"/>
          <w:sz w:val="28"/>
          <w:szCs w:val="28"/>
          <w:shd w:val="clear" w:color="auto" w:fill="FFFFFF"/>
        </w:rPr>
        <w:t>n)    =    O(2</w:t>
      </w:r>
      <w:r w:rsidRPr="009B5F21">
        <w:rPr>
          <w:rFonts w:ascii="Times New Roman" w:hAnsi="Times New Roman" w:cs="Times New Roman"/>
          <w:b/>
          <w:color w:val="000000" w:themeColor="text1"/>
          <w:sz w:val="28"/>
          <w:szCs w:val="28"/>
          <w:bdr w:val="none" w:sz="0" w:space="0" w:color="auto" w:frame="1"/>
          <w:shd w:val="clear" w:color="auto" w:fill="FFFFFF"/>
          <w:vertAlign w:val="superscript"/>
        </w:rPr>
        <w:t>n</w:t>
      </w:r>
      <w:r w:rsidRPr="009B5F21">
        <w:rPr>
          <w:rFonts w:ascii="Times New Roman" w:hAnsi="Times New Roman" w:cs="Times New Roman"/>
          <w:b/>
          <w:color w:val="000000" w:themeColor="text1"/>
          <w:sz w:val="28"/>
          <w:szCs w:val="28"/>
          <w:shd w:val="clear" w:color="auto" w:fill="FFFFFF"/>
        </w:rPr>
        <w:t>)</w:t>
      </w:r>
    </w:p>
    <w:p w:rsidR="006F10F3" w:rsidRPr="009B5F21" w:rsidRDefault="006F10F3" w:rsidP="009B5F21">
      <w:pPr>
        <w:shd w:val="clear" w:color="auto" w:fill="F8F9FA"/>
        <w:spacing w:after="0" w:line="240" w:lineRule="auto"/>
        <w:ind w:left="300"/>
        <w:jc w:val="both"/>
        <w:textAlignment w:val="baseline"/>
        <w:rPr>
          <w:rFonts w:ascii="Times New Roman" w:eastAsia="Times New Roman" w:hAnsi="Times New Roman" w:cs="Times New Roman"/>
          <w:color w:val="333333"/>
          <w:spacing w:val="5"/>
          <w:sz w:val="28"/>
          <w:szCs w:val="28"/>
        </w:rPr>
      </w:pPr>
      <w:r w:rsidRPr="009B5F21">
        <w:rPr>
          <w:rFonts w:ascii="Times New Roman" w:eastAsia="Times New Roman" w:hAnsi="Times New Roman" w:cs="Times New Roman"/>
          <w:color w:val="333333"/>
          <w:spacing w:val="5"/>
          <w:sz w:val="28"/>
          <w:szCs w:val="28"/>
        </w:rPr>
        <w:t>W1=2, W2=4, W3=</w:t>
      </w:r>
      <w:proofErr w:type="gramStart"/>
      <w:r w:rsidRPr="009B5F21">
        <w:rPr>
          <w:rFonts w:ascii="Times New Roman" w:eastAsia="Times New Roman" w:hAnsi="Times New Roman" w:cs="Times New Roman"/>
          <w:color w:val="333333"/>
          <w:spacing w:val="5"/>
          <w:sz w:val="28"/>
          <w:szCs w:val="28"/>
        </w:rPr>
        <w:t>6 ,S</w:t>
      </w:r>
      <w:proofErr w:type="gramEnd"/>
      <w:r w:rsidRPr="009B5F21">
        <w:rPr>
          <w:rFonts w:ascii="Times New Roman" w:eastAsia="Times New Roman" w:hAnsi="Times New Roman" w:cs="Times New Roman"/>
          <w:color w:val="333333"/>
          <w:spacing w:val="5"/>
          <w:sz w:val="28"/>
          <w:szCs w:val="28"/>
        </w:rPr>
        <w:t>=6</w:t>
      </w:r>
    </w:p>
    <w:p w:rsidR="006F10F3" w:rsidRPr="009B5F21" w:rsidRDefault="006F10F3" w:rsidP="009B5F21">
      <w:pPr>
        <w:jc w:val="both"/>
        <w:rPr>
          <w:rFonts w:ascii="Times New Roman" w:hAnsi="Times New Roman" w:cs="Times New Roman"/>
          <w:b/>
          <w:color w:val="000000" w:themeColor="text1"/>
          <w:sz w:val="28"/>
          <w:szCs w:val="28"/>
          <w:shd w:val="clear" w:color="auto" w:fill="FFFFFF"/>
        </w:rPr>
      </w:pPr>
    </w:p>
    <w:p w:rsidR="006F10F3" w:rsidRPr="009B5F21" w:rsidRDefault="006F10F3" w:rsidP="009B5F21">
      <w:pPr>
        <w:jc w:val="both"/>
        <w:rPr>
          <w:rFonts w:ascii="Times New Roman" w:hAnsi="Times New Roman" w:cs="Times New Roman"/>
          <w:b/>
          <w:color w:val="000000" w:themeColor="text1"/>
          <w:sz w:val="28"/>
          <w:szCs w:val="28"/>
          <w:shd w:val="clear" w:color="auto" w:fill="FFFFFF"/>
        </w:rPr>
      </w:pPr>
    </w:p>
    <w:p w:rsidR="006F10F3" w:rsidRPr="009B5F21" w:rsidRDefault="006F10F3" w:rsidP="009B5F21">
      <w:pPr>
        <w:jc w:val="both"/>
        <w:rPr>
          <w:rFonts w:ascii="Times New Roman" w:hAnsi="Times New Roman" w:cs="Times New Roman"/>
          <w:b/>
          <w:color w:val="000000" w:themeColor="text1"/>
          <w:sz w:val="28"/>
          <w:szCs w:val="28"/>
          <w:shd w:val="clear" w:color="auto" w:fill="FFFFFF"/>
        </w:rPr>
      </w:pPr>
      <w:r w:rsidRPr="009B5F21">
        <w:rPr>
          <w:rFonts w:ascii="Times New Roman" w:hAnsi="Times New Roman" w:cs="Times New Roman"/>
          <w:noProof/>
          <w:sz w:val="28"/>
          <w:szCs w:val="28"/>
        </w:rPr>
        <w:drawing>
          <wp:inline distT="0" distB="0" distL="0" distR="0" wp14:anchorId="1A9AE47A" wp14:editId="433BCFB9">
            <wp:extent cx="5943600" cy="2384722"/>
            <wp:effectExtent l="0" t="0" r="0" b="0"/>
            <wp:docPr id="68" name="Picture 68"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84722"/>
                    </a:xfrm>
                    <a:prstGeom prst="rect">
                      <a:avLst/>
                    </a:prstGeom>
                    <a:noFill/>
                    <a:ln>
                      <a:noFill/>
                    </a:ln>
                  </pic:spPr>
                </pic:pic>
              </a:graphicData>
            </a:graphic>
          </wp:inline>
        </w:drawing>
      </w:r>
    </w:p>
    <w:p w:rsidR="001012DA" w:rsidRPr="009B5F21" w:rsidRDefault="001012DA" w:rsidP="009B5F21">
      <w:pPr>
        <w:jc w:val="both"/>
        <w:rPr>
          <w:rFonts w:ascii="Times New Roman" w:hAnsi="Times New Roman" w:cs="Times New Roman"/>
          <w:b/>
          <w:color w:val="000000" w:themeColor="text1"/>
          <w:sz w:val="28"/>
          <w:szCs w:val="28"/>
          <w:shd w:val="clear" w:color="auto" w:fill="FFFFFF"/>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450367" w:rsidRPr="009B5F21" w:rsidRDefault="00450367"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lastRenderedPageBreak/>
        <w:t xml:space="preserve">12. Design and implement in Java to find all Hamiltonian Cycles in a connected undirected Graph G of </w:t>
      </w:r>
      <w:r w:rsidRPr="009B5F21">
        <w:rPr>
          <w:rFonts w:ascii="Times New Roman" w:hAnsi="Times New Roman" w:cs="Times New Roman"/>
          <w:b/>
          <w:bCs/>
          <w:i/>
          <w:iCs/>
          <w:color w:val="00000A"/>
          <w:sz w:val="28"/>
          <w:szCs w:val="28"/>
        </w:rPr>
        <w:t xml:space="preserve">n </w:t>
      </w:r>
      <w:r w:rsidRPr="009B5F21">
        <w:rPr>
          <w:rFonts w:ascii="Times New Roman" w:hAnsi="Times New Roman" w:cs="Times New Roman"/>
          <w:b/>
          <w:bCs/>
          <w:color w:val="00000A"/>
          <w:sz w:val="28"/>
          <w:szCs w:val="28"/>
        </w:rPr>
        <w:t>vertices using backtracking principle.</w:t>
      </w:r>
    </w:p>
    <w:p w:rsidR="00450367" w:rsidRPr="009B5F21" w:rsidRDefault="00450367" w:rsidP="009B5F21">
      <w:pPr>
        <w:autoSpaceDE w:val="0"/>
        <w:autoSpaceDN w:val="0"/>
        <w:adjustRightInd w:val="0"/>
        <w:spacing w:after="0" w:line="240" w:lineRule="auto"/>
        <w:jc w:val="both"/>
        <w:rPr>
          <w:rFonts w:ascii="Times New Roman" w:hAnsi="Times New Roman" w:cs="Times New Roman"/>
          <w:b/>
          <w:bCs/>
          <w:color w:val="00000A"/>
          <w:sz w:val="28"/>
          <w:szCs w:val="28"/>
        </w:rPr>
      </w:pPr>
    </w:p>
    <w:p w:rsidR="00450367" w:rsidRPr="009B5F21" w:rsidRDefault="00450367"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Theory:</w:t>
      </w:r>
    </w:p>
    <w:p w:rsidR="001012DA" w:rsidRPr="009B5F21" w:rsidRDefault="00450367"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FF"/>
          <w:sz w:val="28"/>
          <w:szCs w:val="28"/>
        </w:rPr>
        <w:t xml:space="preserve">Hamiltonian Path </w:t>
      </w:r>
      <w:r w:rsidRPr="009B5F21">
        <w:rPr>
          <w:rFonts w:ascii="Times New Roman" w:hAnsi="Times New Roman" w:cs="Times New Roman"/>
          <w:color w:val="00000A"/>
          <w:sz w:val="28"/>
          <w:szCs w:val="28"/>
        </w:rPr>
        <w:t>in an undirected graph is a path that visits each vertex exactly once. A Hamiltonian cycle (or Hamiltonian circuit) is a Hamiltonian Path such that there is an edge (in graph) from the last vertex to the first vertex of the Hamiltonian Path. Determine whether a given graph contains Hamiltonian Cycle or not. If it contains, then print the path. Following are the input and output of the required function.</w:t>
      </w:r>
    </w:p>
    <w:p w:rsidR="00450367" w:rsidRPr="009B5F21" w:rsidRDefault="00450367" w:rsidP="009B5F21">
      <w:pPr>
        <w:autoSpaceDE w:val="0"/>
        <w:autoSpaceDN w:val="0"/>
        <w:adjustRightInd w:val="0"/>
        <w:spacing w:after="0" w:line="240" w:lineRule="auto"/>
        <w:jc w:val="both"/>
        <w:rPr>
          <w:rFonts w:ascii="Times New Roman" w:hAnsi="Times New Roman" w:cs="Times New Roman"/>
          <w:color w:val="00000A"/>
          <w:sz w:val="28"/>
          <w:szCs w:val="28"/>
        </w:rPr>
      </w:pPr>
    </w:p>
    <w:p w:rsidR="007F41F3" w:rsidRDefault="007F41F3" w:rsidP="009B5F21">
      <w:pPr>
        <w:autoSpaceDE w:val="0"/>
        <w:autoSpaceDN w:val="0"/>
        <w:adjustRightInd w:val="0"/>
        <w:spacing w:after="0" w:line="240" w:lineRule="auto"/>
        <w:jc w:val="both"/>
        <w:rPr>
          <w:rFonts w:ascii="Times New Roman" w:hAnsi="Times New Roman" w:cs="Times New Roman"/>
          <w:b/>
          <w:bCs/>
          <w:i/>
          <w:iCs/>
          <w:color w:val="00000A"/>
          <w:sz w:val="28"/>
          <w:szCs w:val="28"/>
        </w:rPr>
      </w:pPr>
    </w:p>
    <w:p w:rsidR="006F10F3" w:rsidRPr="009B5F21" w:rsidRDefault="006F10F3" w:rsidP="009B5F21">
      <w:pPr>
        <w:autoSpaceDE w:val="0"/>
        <w:autoSpaceDN w:val="0"/>
        <w:adjustRightInd w:val="0"/>
        <w:spacing w:after="0" w:line="240" w:lineRule="auto"/>
        <w:jc w:val="both"/>
        <w:rPr>
          <w:rFonts w:ascii="Times New Roman" w:hAnsi="Times New Roman" w:cs="Times New Roman"/>
          <w:b/>
          <w:bCs/>
          <w:i/>
          <w:iCs/>
          <w:color w:val="00000A"/>
          <w:sz w:val="28"/>
          <w:szCs w:val="28"/>
        </w:rPr>
      </w:pPr>
      <w:r w:rsidRPr="009B5F21">
        <w:rPr>
          <w:rFonts w:ascii="Times New Roman" w:hAnsi="Times New Roman" w:cs="Times New Roman"/>
          <w:b/>
          <w:bCs/>
          <w:i/>
          <w:iCs/>
          <w:color w:val="00000A"/>
          <w:sz w:val="28"/>
          <w:szCs w:val="28"/>
        </w:rPr>
        <w:t>Input:</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A 2D array </w:t>
      </w:r>
      <w:proofErr w:type="gramStart"/>
      <w:r w:rsidRPr="009B5F21">
        <w:rPr>
          <w:rFonts w:ascii="Times New Roman" w:hAnsi="Times New Roman" w:cs="Times New Roman"/>
          <w:color w:val="00000A"/>
          <w:sz w:val="28"/>
          <w:szCs w:val="28"/>
        </w:rPr>
        <w:t>graph[</w:t>
      </w:r>
      <w:proofErr w:type="gramEnd"/>
      <w:r w:rsidRPr="009B5F21">
        <w:rPr>
          <w:rFonts w:ascii="Times New Roman" w:hAnsi="Times New Roman" w:cs="Times New Roman"/>
          <w:color w:val="00000A"/>
          <w:sz w:val="28"/>
          <w:szCs w:val="28"/>
        </w:rPr>
        <w:t>V][V] where V is the number of vertices in graph and graph[V][V] is adjacency matrix</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representation</w:t>
      </w:r>
      <w:proofErr w:type="gramEnd"/>
      <w:r w:rsidRPr="009B5F21">
        <w:rPr>
          <w:rFonts w:ascii="Times New Roman" w:hAnsi="Times New Roman" w:cs="Times New Roman"/>
          <w:color w:val="00000A"/>
          <w:sz w:val="28"/>
          <w:szCs w:val="28"/>
        </w:rPr>
        <w:t xml:space="preserve"> of the graph. A value graph[</w:t>
      </w:r>
      <w:proofErr w:type="spellStart"/>
      <w:r w:rsidRPr="009B5F21">
        <w:rPr>
          <w:rFonts w:ascii="Times New Roman" w:hAnsi="Times New Roman" w:cs="Times New Roman"/>
          <w:color w:val="00000A"/>
          <w:sz w:val="28"/>
          <w:szCs w:val="28"/>
        </w:rPr>
        <w:t>i</w:t>
      </w:r>
      <w:proofErr w:type="spellEnd"/>
      <w:proofErr w:type="gramStart"/>
      <w:r w:rsidRPr="009B5F21">
        <w:rPr>
          <w:rFonts w:ascii="Times New Roman" w:hAnsi="Times New Roman" w:cs="Times New Roman"/>
          <w:color w:val="00000A"/>
          <w:sz w:val="28"/>
          <w:szCs w:val="28"/>
        </w:rPr>
        <w:t>][</w:t>
      </w:r>
      <w:proofErr w:type="gramEnd"/>
      <w:r w:rsidRPr="009B5F21">
        <w:rPr>
          <w:rFonts w:ascii="Times New Roman" w:hAnsi="Times New Roman" w:cs="Times New Roman"/>
          <w:color w:val="00000A"/>
          <w:sz w:val="28"/>
          <w:szCs w:val="28"/>
        </w:rPr>
        <w:t xml:space="preserve">j] is 1 if there is a direct edge from </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 to j, otherwise graph[</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][j] is 0.</w:t>
      </w:r>
    </w:p>
    <w:p w:rsidR="006F10F3" w:rsidRPr="009B5F21" w:rsidRDefault="006F10F3" w:rsidP="009B5F21">
      <w:pPr>
        <w:autoSpaceDE w:val="0"/>
        <w:autoSpaceDN w:val="0"/>
        <w:adjustRightInd w:val="0"/>
        <w:spacing w:after="0" w:line="240" w:lineRule="auto"/>
        <w:jc w:val="both"/>
        <w:rPr>
          <w:rFonts w:ascii="Times New Roman" w:hAnsi="Times New Roman" w:cs="Times New Roman"/>
          <w:b/>
          <w:bCs/>
          <w:i/>
          <w:iCs/>
          <w:color w:val="00000A"/>
          <w:sz w:val="28"/>
          <w:szCs w:val="28"/>
        </w:rPr>
      </w:pPr>
      <w:r w:rsidRPr="009B5F21">
        <w:rPr>
          <w:rFonts w:ascii="Times New Roman" w:hAnsi="Times New Roman" w:cs="Times New Roman"/>
          <w:b/>
          <w:bCs/>
          <w:i/>
          <w:iCs/>
          <w:color w:val="00000A"/>
          <w:sz w:val="28"/>
          <w:szCs w:val="28"/>
        </w:rPr>
        <w:t>Output:</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r w:rsidRPr="009B5F21">
        <w:rPr>
          <w:rFonts w:ascii="Times New Roman" w:hAnsi="Times New Roman" w:cs="Times New Roman"/>
          <w:color w:val="00000A"/>
          <w:sz w:val="28"/>
          <w:szCs w:val="28"/>
        </w:rPr>
        <w:t xml:space="preserve">An array </w:t>
      </w:r>
      <w:proofErr w:type="gramStart"/>
      <w:r w:rsidRPr="009B5F21">
        <w:rPr>
          <w:rFonts w:ascii="Times New Roman" w:hAnsi="Times New Roman" w:cs="Times New Roman"/>
          <w:color w:val="00000A"/>
          <w:sz w:val="28"/>
          <w:szCs w:val="28"/>
        </w:rPr>
        <w:t>path[</w:t>
      </w:r>
      <w:proofErr w:type="gramEnd"/>
      <w:r w:rsidRPr="009B5F21">
        <w:rPr>
          <w:rFonts w:ascii="Times New Roman" w:hAnsi="Times New Roman" w:cs="Times New Roman"/>
          <w:color w:val="00000A"/>
          <w:sz w:val="28"/>
          <w:szCs w:val="28"/>
        </w:rPr>
        <w:t xml:space="preserve">V] that should contain the Hamiltonian Path. </w:t>
      </w:r>
      <w:proofErr w:type="gramStart"/>
      <w:r w:rsidRPr="009B5F21">
        <w:rPr>
          <w:rFonts w:ascii="Times New Roman" w:hAnsi="Times New Roman" w:cs="Times New Roman"/>
          <w:color w:val="00000A"/>
          <w:sz w:val="28"/>
          <w:szCs w:val="28"/>
        </w:rPr>
        <w:t>path[</w:t>
      </w:r>
      <w:proofErr w:type="spellStart"/>
      <w:proofErr w:type="gramEnd"/>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 should represent the vertex </w:t>
      </w:r>
      <w:proofErr w:type="spellStart"/>
      <w:r w:rsidRPr="009B5F21">
        <w:rPr>
          <w:rFonts w:ascii="Times New Roman" w:hAnsi="Times New Roman" w:cs="Times New Roman"/>
          <w:color w:val="00000A"/>
          <w:sz w:val="28"/>
          <w:szCs w:val="28"/>
        </w:rPr>
        <w:t>i</w:t>
      </w:r>
      <w:proofErr w:type="spellEnd"/>
      <w:r w:rsidRPr="009B5F21">
        <w:rPr>
          <w:rFonts w:ascii="Times New Roman" w:hAnsi="Times New Roman" w:cs="Times New Roman"/>
          <w:color w:val="00000A"/>
          <w:sz w:val="28"/>
          <w:szCs w:val="28"/>
        </w:rPr>
        <w:t xml:space="preserve"> in the Hamiltonian Path. The code should also return false if there is no Hamiltonian Cycle in the graph.</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
    <w:p w:rsidR="006F10F3" w:rsidRPr="009B5F21" w:rsidRDefault="006F10F3" w:rsidP="009B5F21">
      <w:pPr>
        <w:autoSpaceDE w:val="0"/>
        <w:autoSpaceDN w:val="0"/>
        <w:adjustRightInd w:val="0"/>
        <w:spacing w:after="0" w:line="240" w:lineRule="auto"/>
        <w:jc w:val="both"/>
        <w:rPr>
          <w:rFonts w:ascii="Times New Roman" w:hAnsi="Times New Roman" w:cs="Times New Roman"/>
          <w:b/>
          <w:bCs/>
          <w:color w:val="00000A"/>
          <w:sz w:val="28"/>
          <w:szCs w:val="28"/>
        </w:rPr>
      </w:pPr>
      <w:r w:rsidRPr="009B5F21">
        <w:rPr>
          <w:rFonts w:ascii="Times New Roman" w:hAnsi="Times New Roman" w:cs="Times New Roman"/>
          <w:b/>
          <w:bCs/>
          <w:color w:val="00000A"/>
          <w:sz w:val="28"/>
          <w:szCs w:val="28"/>
        </w:rPr>
        <w:t>Algorithm:</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spellStart"/>
      <w:proofErr w:type="gramStart"/>
      <w:r w:rsidRPr="009B5F21">
        <w:rPr>
          <w:rFonts w:ascii="Times New Roman" w:hAnsi="Times New Roman" w:cs="Times New Roman"/>
          <w:color w:val="00000A"/>
          <w:sz w:val="28"/>
          <w:szCs w:val="28"/>
        </w:rPr>
        <w:t>hamiltonian</w:t>
      </w:r>
      <w:proofErr w:type="spellEnd"/>
      <w:r w:rsidRPr="009B5F21">
        <w:rPr>
          <w:rFonts w:ascii="Times New Roman" w:hAnsi="Times New Roman" w:cs="Times New Roman"/>
          <w:color w:val="00000A"/>
          <w:sz w:val="28"/>
          <w:szCs w:val="28"/>
        </w:rPr>
        <w:t>(</w:t>
      </w:r>
      <w:proofErr w:type="spellStart"/>
      <w:proofErr w:type="gramEnd"/>
      <w:r w:rsidRPr="009B5F21">
        <w:rPr>
          <w:rFonts w:ascii="Times New Roman" w:hAnsi="Times New Roman" w:cs="Times New Roman"/>
          <w:color w:val="00000A"/>
          <w:sz w:val="28"/>
          <w:szCs w:val="28"/>
        </w:rPr>
        <w:t>p,index</w:t>
      </w:r>
      <w:proofErr w:type="spellEnd"/>
      <w:r w:rsidRPr="009B5F21">
        <w:rPr>
          <w:rFonts w:ascii="Times New Roman" w:hAnsi="Times New Roman" w:cs="Times New Roman"/>
          <w:color w:val="00000A"/>
          <w:sz w:val="28"/>
          <w:szCs w:val="28"/>
        </w:rPr>
        <w:t>)</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if</w:t>
      </w:r>
      <w:proofErr w:type="gramEnd"/>
      <w:r w:rsidRPr="009B5F21">
        <w:rPr>
          <w:rFonts w:ascii="Times New Roman" w:hAnsi="Times New Roman" w:cs="Times New Roman"/>
          <w:color w:val="00000A"/>
          <w:sz w:val="28"/>
          <w:szCs w:val="28"/>
        </w:rPr>
        <w:t xml:space="preserve"> index&gt;n then</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path</w:t>
      </w:r>
      <w:proofErr w:type="gramEnd"/>
      <w:r w:rsidRPr="009B5F21">
        <w:rPr>
          <w:rFonts w:ascii="Times New Roman" w:hAnsi="Times New Roman" w:cs="Times New Roman"/>
          <w:color w:val="00000A"/>
          <w:sz w:val="28"/>
          <w:szCs w:val="28"/>
        </w:rPr>
        <w:t xml:space="preserve"> is complete display the values in p</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else</w:t>
      </w:r>
      <w:proofErr w:type="gramEnd"/>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for</w:t>
      </w:r>
      <w:proofErr w:type="gramEnd"/>
      <w:r w:rsidRPr="009B5F21">
        <w:rPr>
          <w:rFonts w:ascii="Times New Roman" w:hAnsi="Times New Roman" w:cs="Times New Roman"/>
          <w:color w:val="00000A"/>
          <w:sz w:val="28"/>
          <w:szCs w:val="28"/>
        </w:rPr>
        <w:t xml:space="preserve"> each node v in G</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if</w:t>
      </w:r>
      <w:proofErr w:type="gramEnd"/>
      <w:r w:rsidRPr="009B5F21">
        <w:rPr>
          <w:rFonts w:ascii="Times New Roman" w:hAnsi="Times New Roman" w:cs="Times New Roman"/>
          <w:color w:val="00000A"/>
          <w:sz w:val="28"/>
          <w:szCs w:val="28"/>
        </w:rPr>
        <w:t xml:space="preserve"> v can be added to the path then</w:t>
      </w:r>
    </w:p>
    <w:p w:rsidR="006F10F3" w:rsidRPr="009B5F21" w:rsidRDefault="006F10F3" w:rsidP="009B5F21">
      <w:pPr>
        <w:autoSpaceDE w:val="0"/>
        <w:autoSpaceDN w:val="0"/>
        <w:adjustRightInd w:val="0"/>
        <w:spacing w:after="0" w:line="240" w:lineRule="auto"/>
        <w:jc w:val="both"/>
        <w:rPr>
          <w:rFonts w:ascii="Times New Roman" w:hAnsi="Times New Roman" w:cs="Times New Roman"/>
          <w:color w:val="00000A"/>
          <w:sz w:val="28"/>
          <w:szCs w:val="28"/>
        </w:rPr>
      </w:pPr>
      <w:proofErr w:type="gramStart"/>
      <w:r w:rsidRPr="009B5F21">
        <w:rPr>
          <w:rFonts w:ascii="Times New Roman" w:hAnsi="Times New Roman" w:cs="Times New Roman"/>
          <w:color w:val="00000A"/>
          <w:sz w:val="28"/>
          <w:szCs w:val="28"/>
        </w:rPr>
        <w:t>add</w:t>
      </w:r>
      <w:proofErr w:type="gramEnd"/>
      <w:r w:rsidRPr="009B5F21">
        <w:rPr>
          <w:rFonts w:ascii="Times New Roman" w:hAnsi="Times New Roman" w:cs="Times New Roman"/>
          <w:color w:val="00000A"/>
          <w:sz w:val="28"/>
          <w:szCs w:val="28"/>
        </w:rPr>
        <w:t xml:space="preserve"> v to path p and call </w:t>
      </w:r>
      <w:proofErr w:type="spellStart"/>
      <w:r w:rsidRPr="009B5F21">
        <w:rPr>
          <w:rFonts w:ascii="Times New Roman" w:hAnsi="Times New Roman" w:cs="Times New Roman"/>
          <w:color w:val="00000A"/>
          <w:sz w:val="28"/>
          <w:szCs w:val="28"/>
        </w:rPr>
        <w:t>hamiltonian</w:t>
      </w:r>
      <w:proofErr w:type="spellEnd"/>
      <w:r w:rsidRPr="009B5F21">
        <w:rPr>
          <w:rFonts w:ascii="Times New Roman" w:hAnsi="Times New Roman" w:cs="Times New Roman"/>
          <w:color w:val="00000A"/>
          <w:sz w:val="28"/>
          <w:szCs w:val="28"/>
        </w:rPr>
        <w:t>(p,index+1)</w:t>
      </w:r>
    </w:p>
    <w:p w:rsidR="00450367" w:rsidRPr="009B5F21" w:rsidRDefault="006F10F3" w:rsidP="009B5F21">
      <w:pPr>
        <w:autoSpaceDE w:val="0"/>
        <w:autoSpaceDN w:val="0"/>
        <w:adjustRightInd w:val="0"/>
        <w:spacing w:after="0" w:line="240" w:lineRule="auto"/>
        <w:jc w:val="both"/>
        <w:rPr>
          <w:rFonts w:ascii="Times New Roman" w:hAnsi="Times New Roman" w:cs="Times New Roman"/>
          <w:b/>
          <w:color w:val="000000" w:themeColor="text1"/>
          <w:sz w:val="28"/>
          <w:szCs w:val="28"/>
          <w:shd w:val="clear" w:color="auto" w:fill="FFFFFF"/>
        </w:rPr>
      </w:pPr>
      <w:proofErr w:type="gramStart"/>
      <w:r w:rsidRPr="009B5F21">
        <w:rPr>
          <w:rFonts w:ascii="Times New Roman" w:hAnsi="Times New Roman" w:cs="Times New Roman"/>
          <w:color w:val="00000A"/>
          <w:sz w:val="28"/>
          <w:szCs w:val="28"/>
        </w:rPr>
        <w:t>end</w:t>
      </w:r>
      <w:proofErr w:type="gramEnd"/>
      <w:r w:rsidRPr="009B5F21">
        <w:rPr>
          <w:rFonts w:ascii="Times New Roman" w:hAnsi="Times New Roman" w:cs="Times New Roman"/>
          <w:color w:val="00000A"/>
          <w:sz w:val="28"/>
          <w:szCs w:val="28"/>
        </w:rPr>
        <w:t xml:space="preserve"> </w:t>
      </w:r>
      <w:proofErr w:type="spellStart"/>
      <w:r w:rsidRPr="009B5F21">
        <w:rPr>
          <w:rFonts w:ascii="Times New Roman" w:hAnsi="Times New Roman" w:cs="Times New Roman"/>
          <w:color w:val="00000A"/>
          <w:sz w:val="28"/>
          <w:szCs w:val="28"/>
        </w:rPr>
        <w:t>hamiltonian</w:t>
      </w:r>
      <w:proofErr w:type="spellEnd"/>
    </w:p>
    <w:p w:rsidR="001012DA" w:rsidRPr="009B5F21" w:rsidRDefault="001012DA" w:rsidP="009B5F21">
      <w:pPr>
        <w:jc w:val="both"/>
        <w:rPr>
          <w:rFonts w:ascii="Times New Roman" w:hAnsi="Times New Roman" w:cs="Times New Roman"/>
          <w:b/>
          <w:color w:val="000000" w:themeColor="text1"/>
          <w:sz w:val="28"/>
          <w:szCs w:val="28"/>
          <w:shd w:val="clear" w:color="auto" w:fill="FFFFFF"/>
        </w:rPr>
      </w:pPr>
    </w:p>
    <w:p w:rsidR="00280553" w:rsidRPr="009B5F21" w:rsidRDefault="00280553" w:rsidP="009B5F21">
      <w:pPr>
        <w:jc w:val="both"/>
        <w:rPr>
          <w:rFonts w:ascii="Times New Roman" w:hAnsi="Times New Roman" w:cs="Times New Roman"/>
          <w:b/>
          <w:color w:val="000000" w:themeColor="text1"/>
          <w:sz w:val="28"/>
          <w:szCs w:val="28"/>
          <w:shd w:val="clear" w:color="auto" w:fill="FFFFFF"/>
        </w:rPr>
      </w:pPr>
    </w:p>
    <w:p w:rsidR="00280553" w:rsidRPr="009B5F21" w:rsidRDefault="00280553" w:rsidP="009B5F21">
      <w:pPr>
        <w:jc w:val="both"/>
        <w:rPr>
          <w:rFonts w:ascii="Times New Roman" w:hAnsi="Times New Roman" w:cs="Times New Roman"/>
          <w:b/>
          <w:color w:val="000000" w:themeColor="text1"/>
          <w:sz w:val="28"/>
          <w:szCs w:val="28"/>
          <w:shd w:val="clear" w:color="auto" w:fill="FFFFFF"/>
        </w:rPr>
      </w:pPr>
    </w:p>
    <w:sectPr w:rsidR="00280553" w:rsidRPr="009B5F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Yu Gothic UI"/>
    <w:panose1 w:val="00000000000000000000"/>
    <w:charset w:val="80"/>
    <w:family w:val="auto"/>
    <w:notTrueType/>
    <w:pitch w:val="default"/>
    <w:sig w:usb0="00000000" w:usb1="08070000" w:usb2="00000010" w:usb3="00000000" w:csb0="00020000" w:csb1="00000000"/>
  </w:font>
  <w:font w:name="MS Mincho">
    <w:altName w:val="ＭＳ 明朝"/>
    <w:panose1 w:val="02020609040205080304"/>
    <w:charset w:val="80"/>
    <w:family w:val="modern"/>
    <w:pitch w:val="fixed"/>
    <w:sig w:usb0="A00002BF" w:usb1="68C7FCFB" w:usb2="00000010"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0000006"/>
    <w:multiLevelType w:val="multilevel"/>
    <w:tmpl w:val="00000006"/>
    <w:name w:val="WW8Num6"/>
    <w:lvl w:ilvl="0">
      <w:start w:val="1"/>
      <w:numFmt w:val="decimal"/>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3"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4" w15:restartNumberingAfterBreak="0">
    <w:nsid w:val="0000000C"/>
    <w:multiLevelType w:val="multilevel"/>
    <w:tmpl w:val="0000000C"/>
    <w:name w:val="WW8Num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6" w15:restartNumberingAfterBreak="0">
    <w:nsid w:val="0000000E"/>
    <w:multiLevelType w:val="multilevel"/>
    <w:tmpl w:val="0000000E"/>
    <w:name w:val="WW8Num14"/>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7" w15:restartNumberingAfterBreak="0">
    <w:nsid w:val="066C1F5E"/>
    <w:multiLevelType w:val="multilevel"/>
    <w:tmpl w:val="0BE2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24F49"/>
    <w:multiLevelType w:val="multilevel"/>
    <w:tmpl w:val="EA6C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33E2E"/>
    <w:multiLevelType w:val="multilevel"/>
    <w:tmpl w:val="6152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C6943"/>
    <w:multiLevelType w:val="multilevel"/>
    <w:tmpl w:val="EBDA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5A6426"/>
    <w:multiLevelType w:val="multilevel"/>
    <w:tmpl w:val="B068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15534"/>
    <w:multiLevelType w:val="multilevel"/>
    <w:tmpl w:val="EF9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450A4C"/>
    <w:multiLevelType w:val="hybridMultilevel"/>
    <w:tmpl w:val="31388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8D21C5"/>
    <w:multiLevelType w:val="multilevel"/>
    <w:tmpl w:val="7B3E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C765A"/>
    <w:multiLevelType w:val="multilevel"/>
    <w:tmpl w:val="46C2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CF6307"/>
    <w:multiLevelType w:val="multilevel"/>
    <w:tmpl w:val="A5C2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D63E8B"/>
    <w:multiLevelType w:val="multilevel"/>
    <w:tmpl w:val="4802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EC0129"/>
    <w:multiLevelType w:val="multilevel"/>
    <w:tmpl w:val="3B32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AD1366"/>
    <w:multiLevelType w:val="multilevel"/>
    <w:tmpl w:val="A7E6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F77E35"/>
    <w:multiLevelType w:val="multilevel"/>
    <w:tmpl w:val="3CEE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BF35A3"/>
    <w:multiLevelType w:val="multilevel"/>
    <w:tmpl w:val="DCD0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7949A5"/>
    <w:multiLevelType w:val="multilevel"/>
    <w:tmpl w:val="11E6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F20A33"/>
    <w:multiLevelType w:val="multilevel"/>
    <w:tmpl w:val="FA0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10017"/>
    <w:multiLevelType w:val="multilevel"/>
    <w:tmpl w:val="3A60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965F66"/>
    <w:multiLevelType w:val="hybridMultilevel"/>
    <w:tmpl w:val="2936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D2AEA"/>
    <w:multiLevelType w:val="multilevel"/>
    <w:tmpl w:val="1ECC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7E60FB"/>
    <w:multiLevelType w:val="multilevel"/>
    <w:tmpl w:val="984C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3A307A"/>
    <w:multiLevelType w:val="hybridMultilevel"/>
    <w:tmpl w:val="B13238FE"/>
    <w:lvl w:ilvl="0" w:tplc="7F1E422A">
      <w:start w:val="44"/>
      <w:numFmt w:val="bullet"/>
      <w:lvlText w:val="-"/>
      <w:lvlJc w:val="left"/>
      <w:pPr>
        <w:ind w:left="405" w:hanging="360"/>
      </w:pPr>
      <w:rPr>
        <w:rFonts w:ascii="Times New Roman" w:eastAsia="Times New Roman" w:hAnsi="Times New Roman" w:cs="Times New Roman" w:hint="default"/>
        <w:b/>
        <w:color w:val="00000A"/>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9" w15:restartNumberingAfterBreak="0">
    <w:nsid w:val="6E6B4266"/>
    <w:multiLevelType w:val="multilevel"/>
    <w:tmpl w:val="EB44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AF14DD"/>
    <w:multiLevelType w:val="multilevel"/>
    <w:tmpl w:val="4FE4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E1CDF"/>
    <w:multiLevelType w:val="multilevel"/>
    <w:tmpl w:val="B68C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7A220D"/>
    <w:multiLevelType w:val="hybridMultilevel"/>
    <w:tmpl w:val="4FE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831988"/>
    <w:multiLevelType w:val="multilevel"/>
    <w:tmpl w:val="3B62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C60989"/>
    <w:multiLevelType w:val="multilevel"/>
    <w:tmpl w:val="F09A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2"/>
  </w:num>
  <w:num w:numId="3">
    <w:abstractNumId w:val="0"/>
  </w:num>
  <w:num w:numId="4">
    <w:abstractNumId w:val="31"/>
  </w:num>
  <w:num w:numId="5">
    <w:abstractNumId w:val="28"/>
  </w:num>
  <w:num w:numId="6">
    <w:abstractNumId w:val="27"/>
  </w:num>
  <w:num w:numId="7">
    <w:abstractNumId w:val="16"/>
  </w:num>
  <w:num w:numId="8">
    <w:abstractNumId w:val="10"/>
  </w:num>
  <w:num w:numId="9">
    <w:abstractNumId w:val="8"/>
  </w:num>
  <w:num w:numId="10">
    <w:abstractNumId w:val="15"/>
  </w:num>
  <w:num w:numId="11">
    <w:abstractNumId w:val="21"/>
  </w:num>
  <w:num w:numId="12">
    <w:abstractNumId w:val="11"/>
  </w:num>
  <w:num w:numId="13">
    <w:abstractNumId w:val="34"/>
  </w:num>
  <w:num w:numId="14">
    <w:abstractNumId w:val="24"/>
  </w:num>
  <w:num w:numId="15">
    <w:abstractNumId w:val="18"/>
  </w:num>
  <w:num w:numId="16">
    <w:abstractNumId w:val="29"/>
  </w:num>
  <w:num w:numId="17">
    <w:abstractNumId w:val="20"/>
  </w:num>
  <w:num w:numId="18">
    <w:abstractNumId w:val="23"/>
  </w:num>
  <w:num w:numId="19">
    <w:abstractNumId w:val="22"/>
  </w:num>
  <w:num w:numId="20">
    <w:abstractNumId w:val="7"/>
  </w:num>
  <w:num w:numId="21">
    <w:abstractNumId w:val="17"/>
  </w:num>
  <w:num w:numId="22">
    <w:abstractNumId w:val="9"/>
  </w:num>
  <w:num w:numId="23">
    <w:abstractNumId w:val="14"/>
  </w:num>
  <w:num w:numId="24">
    <w:abstractNumId w:val="26"/>
  </w:num>
  <w:num w:numId="25">
    <w:abstractNumId w:val="33"/>
  </w:num>
  <w:num w:numId="26">
    <w:abstractNumId w:val="30"/>
  </w:num>
  <w:num w:numId="27">
    <w:abstractNumId w:val="12"/>
  </w:num>
  <w:num w:numId="28">
    <w:abstractNumId w:val="25"/>
  </w:num>
  <w:num w:numId="29">
    <w:abstractNumId w:val="13"/>
  </w:num>
  <w:num w:numId="30">
    <w:abstractNumId w:val="2"/>
  </w:num>
  <w:num w:numId="31">
    <w:abstractNumId w:val="4"/>
  </w:num>
  <w:num w:numId="32">
    <w:abstractNumId w:val="1"/>
  </w:num>
  <w:num w:numId="33">
    <w:abstractNumId w:val="3"/>
  </w:num>
  <w:num w:numId="34">
    <w:abstractNumId w:val="5"/>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8FD"/>
    <w:rsid w:val="00004B25"/>
    <w:rsid w:val="00012DB6"/>
    <w:rsid w:val="00024F88"/>
    <w:rsid w:val="000348D5"/>
    <w:rsid w:val="000A24E0"/>
    <w:rsid w:val="000A7DB9"/>
    <w:rsid w:val="000C2D9C"/>
    <w:rsid w:val="000E160E"/>
    <w:rsid w:val="000E69F2"/>
    <w:rsid w:val="001012DA"/>
    <w:rsid w:val="00116306"/>
    <w:rsid w:val="0012202F"/>
    <w:rsid w:val="00124FCF"/>
    <w:rsid w:val="00154725"/>
    <w:rsid w:val="0017730F"/>
    <w:rsid w:val="001A6337"/>
    <w:rsid w:val="001B7EA9"/>
    <w:rsid w:val="001E0350"/>
    <w:rsid w:val="00212185"/>
    <w:rsid w:val="00262CBC"/>
    <w:rsid w:val="00267C6F"/>
    <w:rsid w:val="00280553"/>
    <w:rsid w:val="00296C20"/>
    <w:rsid w:val="002A4381"/>
    <w:rsid w:val="002B76FB"/>
    <w:rsid w:val="002C794F"/>
    <w:rsid w:val="002D7699"/>
    <w:rsid w:val="002E1182"/>
    <w:rsid w:val="00300DC8"/>
    <w:rsid w:val="00331977"/>
    <w:rsid w:val="003348C9"/>
    <w:rsid w:val="00336DE8"/>
    <w:rsid w:val="00346D1B"/>
    <w:rsid w:val="0035561F"/>
    <w:rsid w:val="00377BE3"/>
    <w:rsid w:val="003864D2"/>
    <w:rsid w:val="003915CD"/>
    <w:rsid w:val="003C34A7"/>
    <w:rsid w:val="003D623A"/>
    <w:rsid w:val="003F2A81"/>
    <w:rsid w:val="00415843"/>
    <w:rsid w:val="00450367"/>
    <w:rsid w:val="00465A8F"/>
    <w:rsid w:val="00485DEB"/>
    <w:rsid w:val="00496A64"/>
    <w:rsid w:val="004A5578"/>
    <w:rsid w:val="004E4E6D"/>
    <w:rsid w:val="004E50C9"/>
    <w:rsid w:val="004F0617"/>
    <w:rsid w:val="00504FDE"/>
    <w:rsid w:val="00545E81"/>
    <w:rsid w:val="00555BA2"/>
    <w:rsid w:val="00562B6C"/>
    <w:rsid w:val="00583E2B"/>
    <w:rsid w:val="005A00D5"/>
    <w:rsid w:val="005B00F6"/>
    <w:rsid w:val="005C3DF0"/>
    <w:rsid w:val="00606574"/>
    <w:rsid w:val="00644F4B"/>
    <w:rsid w:val="006C03B7"/>
    <w:rsid w:val="006D00D3"/>
    <w:rsid w:val="006F10F3"/>
    <w:rsid w:val="00716F84"/>
    <w:rsid w:val="00720F60"/>
    <w:rsid w:val="00726631"/>
    <w:rsid w:val="00733989"/>
    <w:rsid w:val="007507F9"/>
    <w:rsid w:val="007519C2"/>
    <w:rsid w:val="007B512F"/>
    <w:rsid w:val="007B7C57"/>
    <w:rsid w:val="007D11CC"/>
    <w:rsid w:val="007F017A"/>
    <w:rsid w:val="007F20E5"/>
    <w:rsid w:val="007F365D"/>
    <w:rsid w:val="007F41F3"/>
    <w:rsid w:val="00826981"/>
    <w:rsid w:val="008364B5"/>
    <w:rsid w:val="00850ECB"/>
    <w:rsid w:val="00860DA3"/>
    <w:rsid w:val="00872DBF"/>
    <w:rsid w:val="0088256B"/>
    <w:rsid w:val="0089226B"/>
    <w:rsid w:val="008932A6"/>
    <w:rsid w:val="008944D5"/>
    <w:rsid w:val="008E025D"/>
    <w:rsid w:val="00906736"/>
    <w:rsid w:val="00925B1D"/>
    <w:rsid w:val="009346B9"/>
    <w:rsid w:val="009355D6"/>
    <w:rsid w:val="0095405E"/>
    <w:rsid w:val="009B5F21"/>
    <w:rsid w:val="009E083C"/>
    <w:rsid w:val="009F004A"/>
    <w:rsid w:val="00A11044"/>
    <w:rsid w:val="00A80ACD"/>
    <w:rsid w:val="00A867A1"/>
    <w:rsid w:val="00A868FE"/>
    <w:rsid w:val="00AB1A5D"/>
    <w:rsid w:val="00AB497E"/>
    <w:rsid w:val="00B00CEC"/>
    <w:rsid w:val="00B027DC"/>
    <w:rsid w:val="00B1516F"/>
    <w:rsid w:val="00B3203D"/>
    <w:rsid w:val="00B34022"/>
    <w:rsid w:val="00B357DB"/>
    <w:rsid w:val="00B510DC"/>
    <w:rsid w:val="00B519A1"/>
    <w:rsid w:val="00B5328C"/>
    <w:rsid w:val="00B6050B"/>
    <w:rsid w:val="00B7718C"/>
    <w:rsid w:val="00B85D18"/>
    <w:rsid w:val="00B85E9E"/>
    <w:rsid w:val="00B87B77"/>
    <w:rsid w:val="00BA05AD"/>
    <w:rsid w:val="00BA4461"/>
    <w:rsid w:val="00BF57E1"/>
    <w:rsid w:val="00C1425A"/>
    <w:rsid w:val="00C508A9"/>
    <w:rsid w:val="00C5290E"/>
    <w:rsid w:val="00C52C11"/>
    <w:rsid w:val="00C60FCD"/>
    <w:rsid w:val="00C615CA"/>
    <w:rsid w:val="00C723C8"/>
    <w:rsid w:val="00C77620"/>
    <w:rsid w:val="00C939B0"/>
    <w:rsid w:val="00C94097"/>
    <w:rsid w:val="00CE62F0"/>
    <w:rsid w:val="00CF4CB7"/>
    <w:rsid w:val="00D2514F"/>
    <w:rsid w:val="00D331B8"/>
    <w:rsid w:val="00D43E36"/>
    <w:rsid w:val="00D52454"/>
    <w:rsid w:val="00D67C41"/>
    <w:rsid w:val="00D76E30"/>
    <w:rsid w:val="00D94A77"/>
    <w:rsid w:val="00DA58FD"/>
    <w:rsid w:val="00DE0AB1"/>
    <w:rsid w:val="00DE6FDF"/>
    <w:rsid w:val="00E1331F"/>
    <w:rsid w:val="00E14147"/>
    <w:rsid w:val="00E214E4"/>
    <w:rsid w:val="00E5467D"/>
    <w:rsid w:val="00E91B89"/>
    <w:rsid w:val="00EB0695"/>
    <w:rsid w:val="00EC6624"/>
    <w:rsid w:val="00EE7AE0"/>
    <w:rsid w:val="00F239BB"/>
    <w:rsid w:val="00F27777"/>
    <w:rsid w:val="00F37D21"/>
    <w:rsid w:val="00F566C7"/>
    <w:rsid w:val="00F62909"/>
    <w:rsid w:val="00F8517F"/>
    <w:rsid w:val="00FB5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488C0"/>
  <w15:chartTrackingRefBased/>
  <w15:docId w15:val="{664A7FD1-F5A1-4BFE-A0B4-211F488B8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3E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A58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60F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A58FD"/>
    <w:rPr>
      <w:color w:val="0000FF"/>
      <w:u w:val="single"/>
    </w:rPr>
  </w:style>
  <w:style w:type="character" w:customStyle="1" w:styleId="Heading2Char">
    <w:name w:val="Heading 2 Char"/>
    <w:basedOn w:val="DefaultParagraphFont"/>
    <w:link w:val="Heading2"/>
    <w:uiPriority w:val="9"/>
    <w:rsid w:val="00DA58FD"/>
    <w:rPr>
      <w:rFonts w:ascii="Times New Roman" w:eastAsia="Times New Roman" w:hAnsi="Times New Roman" w:cs="Times New Roman"/>
      <w:b/>
      <w:bCs/>
      <w:sz w:val="36"/>
      <w:szCs w:val="36"/>
    </w:rPr>
  </w:style>
  <w:style w:type="paragraph" w:styleId="NormalWeb">
    <w:name w:val="Normal (Web)"/>
    <w:basedOn w:val="Normal"/>
    <w:uiPriority w:val="99"/>
    <w:unhideWhenUsed/>
    <w:rsid w:val="00DA58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B5956"/>
    <w:pPr>
      <w:ind w:left="720"/>
      <w:contextualSpacing/>
    </w:pPr>
  </w:style>
  <w:style w:type="paragraph" w:styleId="BodyText">
    <w:name w:val="Body Text"/>
    <w:basedOn w:val="Normal"/>
    <w:link w:val="BodyTextChar"/>
    <w:rsid w:val="00B357DB"/>
    <w:pPr>
      <w:widowControl w:val="0"/>
      <w:autoSpaceDE w:val="0"/>
      <w:spacing w:after="0" w:line="240" w:lineRule="auto"/>
    </w:pPr>
    <w:rPr>
      <w:rFonts w:ascii="Courier New" w:eastAsia="Courier New" w:hAnsi="Courier New" w:cs="Courier New"/>
      <w:sz w:val="24"/>
      <w:szCs w:val="24"/>
      <w:lang w:eastAsia="zh-CN"/>
    </w:rPr>
  </w:style>
  <w:style w:type="character" w:customStyle="1" w:styleId="BodyTextChar">
    <w:name w:val="Body Text Char"/>
    <w:basedOn w:val="DefaultParagraphFont"/>
    <w:link w:val="BodyText"/>
    <w:rsid w:val="00B357DB"/>
    <w:rPr>
      <w:rFonts w:ascii="Courier New" w:eastAsia="Courier New" w:hAnsi="Courier New" w:cs="Courier New"/>
      <w:sz w:val="24"/>
      <w:szCs w:val="24"/>
      <w:lang w:eastAsia="zh-CN"/>
    </w:rPr>
  </w:style>
  <w:style w:type="table" w:styleId="TableGrid">
    <w:name w:val="Table Grid"/>
    <w:basedOn w:val="TableNormal"/>
    <w:uiPriority w:val="59"/>
    <w:rsid w:val="00C508A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w-headline">
    <w:name w:val="mw-headline"/>
    <w:basedOn w:val="DefaultParagraphFont"/>
    <w:rsid w:val="00300DC8"/>
  </w:style>
  <w:style w:type="character" w:customStyle="1" w:styleId="Heading3Char">
    <w:name w:val="Heading 3 Char"/>
    <w:basedOn w:val="DefaultParagraphFont"/>
    <w:link w:val="Heading3"/>
    <w:uiPriority w:val="9"/>
    <w:semiHidden/>
    <w:rsid w:val="00C60FCD"/>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C60FCD"/>
    <w:rPr>
      <w:b/>
      <w:bCs/>
    </w:rPr>
  </w:style>
  <w:style w:type="paragraph" w:styleId="PlainText">
    <w:name w:val="Plain Text"/>
    <w:basedOn w:val="Normal"/>
    <w:link w:val="PlainTextChar"/>
    <w:rsid w:val="00C60FCD"/>
    <w:pPr>
      <w:suppressAutoHyphens/>
      <w:spacing w:after="0" w:line="240" w:lineRule="auto"/>
    </w:pPr>
    <w:rPr>
      <w:rFonts w:ascii="Courier New" w:eastAsia="Times New Roman" w:hAnsi="Courier New" w:cs="Courier New"/>
      <w:sz w:val="20"/>
      <w:szCs w:val="20"/>
      <w:lang w:eastAsia="zh-CN"/>
    </w:rPr>
  </w:style>
  <w:style w:type="character" w:customStyle="1" w:styleId="PlainTextChar">
    <w:name w:val="Plain Text Char"/>
    <w:basedOn w:val="DefaultParagraphFont"/>
    <w:link w:val="PlainText"/>
    <w:rsid w:val="00C60FCD"/>
    <w:rPr>
      <w:rFonts w:ascii="Courier New" w:eastAsia="Times New Roman" w:hAnsi="Courier New" w:cs="Courier New"/>
      <w:sz w:val="20"/>
      <w:szCs w:val="20"/>
      <w:lang w:eastAsia="zh-CN"/>
    </w:rPr>
  </w:style>
  <w:style w:type="paragraph" w:customStyle="1" w:styleId="Default">
    <w:name w:val="Default"/>
    <w:rsid w:val="00C60F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D43E3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3187302">
      <w:bodyDiv w:val="1"/>
      <w:marLeft w:val="0"/>
      <w:marRight w:val="0"/>
      <w:marTop w:val="0"/>
      <w:marBottom w:val="0"/>
      <w:divBdr>
        <w:top w:val="none" w:sz="0" w:space="0" w:color="auto"/>
        <w:left w:val="none" w:sz="0" w:space="0" w:color="auto"/>
        <w:bottom w:val="none" w:sz="0" w:space="0" w:color="auto"/>
        <w:right w:val="none" w:sz="0" w:space="0" w:color="auto"/>
      </w:divBdr>
    </w:div>
    <w:div w:id="920530703">
      <w:bodyDiv w:val="1"/>
      <w:marLeft w:val="0"/>
      <w:marRight w:val="0"/>
      <w:marTop w:val="0"/>
      <w:marBottom w:val="0"/>
      <w:divBdr>
        <w:top w:val="none" w:sz="0" w:space="0" w:color="auto"/>
        <w:left w:val="none" w:sz="0" w:space="0" w:color="auto"/>
        <w:bottom w:val="none" w:sz="0" w:space="0" w:color="auto"/>
        <w:right w:val="none" w:sz="0" w:space="0" w:color="auto"/>
      </w:divBdr>
    </w:div>
    <w:div w:id="157897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simplilearn.com/data-structures-and-algorithms-article"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simplilearn.com/tutorials/data-structure-tutorial/spanning-tree-in-data-structur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simplilearn.com/tutorials/data-structure-tutorial/greedy-algorithm" TargetMode="External"/><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850C8-BBDD-4073-A69C-B6CD0882D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7862</Words>
  <Characters>44818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dc:creator>
  <cp:keywords/>
  <dc:description/>
  <cp:lastModifiedBy>Pooja</cp:lastModifiedBy>
  <cp:revision>3</cp:revision>
  <dcterms:created xsi:type="dcterms:W3CDTF">2022-08-13T17:43:00Z</dcterms:created>
  <dcterms:modified xsi:type="dcterms:W3CDTF">2022-08-13T17:56:00Z</dcterms:modified>
</cp:coreProperties>
</file>